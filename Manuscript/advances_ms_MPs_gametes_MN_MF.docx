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62ABE" w14:textId="77777777" w:rsidR="005341F3" w:rsidRPr="00042923" w:rsidRDefault="005341F3" w:rsidP="000377D0">
      <w:pPr>
        <w:pStyle w:val="SX-Abstract"/>
        <w:jc w:val="center"/>
        <w:rPr>
          <w:lang w:val="en-GB"/>
        </w:rPr>
      </w:pPr>
    </w:p>
    <w:p w14:paraId="5152B8FA" w14:textId="77777777" w:rsidR="005341F3" w:rsidRPr="00042923" w:rsidRDefault="005341F3" w:rsidP="00A16C38">
      <w:pPr>
        <w:jc w:val="center"/>
        <w:rPr>
          <w:b/>
          <w:i/>
          <w:sz w:val="32"/>
          <w:szCs w:val="32"/>
          <w:lang w:val="en-GB"/>
        </w:rPr>
      </w:pPr>
    </w:p>
    <w:p w14:paraId="6D8F35B2" w14:textId="77777777" w:rsidR="005341F3" w:rsidRPr="00042923" w:rsidRDefault="005341F3" w:rsidP="00B547A9">
      <w:pPr>
        <w:pBdr>
          <w:top w:val="single" w:sz="4" w:space="1" w:color="auto"/>
          <w:left w:val="single" w:sz="4" w:space="4" w:color="auto"/>
          <w:bottom w:val="single" w:sz="4" w:space="1" w:color="auto"/>
          <w:right w:val="single" w:sz="4" w:space="4" w:color="auto"/>
        </w:pBdr>
        <w:ind w:left="1530" w:right="630"/>
        <w:jc w:val="center"/>
        <w:rPr>
          <w:b/>
          <w:i/>
          <w:sz w:val="32"/>
          <w:szCs w:val="32"/>
          <w:lang w:val="en-GB"/>
        </w:rPr>
      </w:pPr>
    </w:p>
    <w:p w14:paraId="2A0BD691" w14:textId="77777777" w:rsidR="008A2BA0" w:rsidRPr="00042923" w:rsidRDefault="004A10BE"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b/>
          <w:sz w:val="44"/>
          <w:szCs w:val="32"/>
          <w:lang w:val="en-GB"/>
        </w:rPr>
      </w:pPr>
      <w:r w:rsidRPr="00042923">
        <w:rPr>
          <w:b/>
          <w:i/>
          <w:sz w:val="44"/>
          <w:szCs w:val="32"/>
          <w:shd w:val="clear" w:color="auto" w:fill="FFFFFF"/>
          <w:lang w:val="en-GB"/>
        </w:rPr>
        <w:t xml:space="preserve">Science </w:t>
      </w:r>
      <w:r w:rsidR="004021D9" w:rsidRPr="00042923">
        <w:rPr>
          <w:b/>
          <w:i/>
          <w:sz w:val="44"/>
          <w:szCs w:val="32"/>
          <w:shd w:val="clear" w:color="auto" w:fill="FFFFFF"/>
          <w:lang w:val="en-GB"/>
        </w:rPr>
        <w:t>Advances</w:t>
      </w:r>
      <w:r w:rsidRPr="00042923">
        <w:rPr>
          <w:b/>
          <w:sz w:val="44"/>
          <w:szCs w:val="32"/>
          <w:lang w:val="en-GB"/>
        </w:rPr>
        <w:t xml:space="preserve"> </w:t>
      </w:r>
    </w:p>
    <w:p w14:paraId="2333378B" w14:textId="77777777" w:rsidR="004A10BE" w:rsidRPr="00042923" w:rsidRDefault="004A10BE"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b/>
          <w:sz w:val="32"/>
          <w:szCs w:val="32"/>
          <w:lang w:val="en-GB"/>
        </w:rPr>
      </w:pPr>
      <w:r w:rsidRPr="00042923">
        <w:rPr>
          <w:b/>
          <w:sz w:val="32"/>
          <w:szCs w:val="32"/>
          <w:lang w:val="en-GB"/>
        </w:rPr>
        <w:t>Manuscript Template</w:t>
      </w:r>
    </w:p>
    <w:p w14:paraId="7EE6922E" w14:textId="77777777" w:rsidR="004A10BE" w:rsidRPr="00042923" w:rsidRDefault="004A10BE" w:rsidP="00B547A9">
      <w:pPr>
        <w:pBdr>
          <w:top w:val="single" w:sz="4" w:space="1" w:color="auto"/>
          <w:left w:val="single" w:sz="4" w:space="4" w:color="auto"/>
          <w:bottom w:val="single" w:sz="4" w:space="1" w:color="auto"/>
          <w:right w:val="single" w:sz="4" w:space="4" w:color="auto"/>
        </w:pBdr>
        <w:shd w:val="clear" w:color="auto" w:fill="FFFFFF"/>
        <w:ind w:left="1530" w:right="630"/>
        <w:rPr>
          <w:lang w:val="en-GB"/>
        </w:rPr>
      </w:pPr>
    </w:p>
    <w:p w14:paraId="6E82E1E0" w14:textId="77777777" w:rsidR="008A2BA0" w:rsidRPr="00042923" w:rsidRDefault="008A2BA0" w:rsidP="00B547A9">
      <w:pPr>
        <w:pBdr>
          <w:top w:val="single" w:sz="4" w:space="1" w:color="auto"/>
          <w:left w:val="single" w:sz="4" w:space="4" w:color="auto"/>
          <w:bottom w:val="single" w:sz="4" w:space="1" w:color="auto"/>
          <w:right w:val="single" w:sz="4" w:space="4" w:color="auto"/>
        </w:pBdr>
        <w:shd w:val="clear" w:color="auto" w:fill="FFFFFF"/>
        <w:ind w:left="1530" w:right="630"/>
        <w:rPr>
          <w:sz w:val="22"/>
          <w:lang w:val="en-GB"/>
        </w:rPr>
      </w:pPr>
    </w:p>
    <w:p w14:paraId="2E202F42" w14:textId="77777777" w:rsidR="008A2BA0" w:rsidRPr="00042923" w:rsidRDefault="008A2BA0" w:rsidP="00B547A9">
      <w:pPr>
        <w:pBdr>
          <w:top w:val="single" w:sz="4" w:space="1" w:color="auto"/>
          <w:left w:val="single" w:sz="4" w:space="4" w:color="auto"/>
          <w:bottom w:val="single" w:sz="4" w:space="1" w:color="auto"/>
          <w:right w:val="single" w:sz="4" w:space="4" w:color="auto"/>
        </w:pBdr>
        <w:shd w:val="clear" w:color="auto" w:fill="FFFFFF"/>
        <w:ind w:left="1530" w:right="630"/>
        <w:rPr>
          <w:sz w:val="22"/>
          <w:lang w:val="en-GB"/>
        </w:rPr>
      </w:pPr>
    </w:p>
    <w:p w14:paraId="23C1CB93" w14:textId="77777777" w:rsidR="008A2BA0" w:rsidRPr="00042923" w:rsidRDefault="004A10BE" w:rsidP="00B547A9">
      <w:pPr>
        <w:pBdr>
          <w:top w:val="single" w:sz="4" w:space="1" w:color="auto"/>
          <w:left w:val="single" w:sz="4" w:space="4" w:color="auto"/>
          <w:bottom w:val="single" w:sz="4" w:space="1" w:color="auto"/>
          <w:right w:val="single" w:sz="4" w:space="4" w:color="auto"/>
        </w:pBdr>
        <w:ind w:left="1530" w:right="630"/>
        <w:jc w:val="center"/>
        <w:rPr>
          <w:b/>
          <w:sz w:val="22"/>
          <w:lang w:val="en-GB"/>
        </w:rPr>
      </w:pPr>
      <w:r w:rsidRPr="00042923">
        <w:rPr>
          <w:b/>
          <w:sz w:val="22"/>
          <w:lang w:val="en-GB"/>
        </w:rPr>
        <w:t xml:space="preserve">General Instructions on using this template and submitting a </w:t>
      </w:r>
      <w:r w:rsidR="0022573C" w:rsidRPr="00042923">
        <w:rPr>
          <w:b/>
          <w:sz w:val="22"/>
          <w:lang w:val="en-GB"/>
        </w:rPr>
        <w:t xml:space="preserve">new </w:t>
      </w:r>
      <w:r w:rsidRPr="00042923">
        <w:rPr>
          <w:b/>
          <w:sz w:val="22"/>
          <w:lang w:val="en-GB"/>
        </w:rPr>
        <w:t xml:space="preserve">manuscript to </w:t>
      </w:r>
      <w:r w:rsidRPr="00042923">
        <w:rPr>
          <w:b/>
          <w:i/>
          <w:sz w:val="22"/>
          <w:szCs w:val="32"/>
          <w:lang w:val="en-GB"/>
        </w:rPr>
        <w:t xml:space="preserve">Science </w:t>
      </w:r>
      <w:r w:rsidR="008A2BA0" w:rsidRPr="00042923">
        <w:rPr>
          <w:b/>
          <w:i/>
          <w:sz w:val="22"/>
          <w:szCs w:val="32"/>
          <w:lang w:val="en-GB"/>
        </w:rPr>
        <w:t>Advances</w:t>
      </w:r>
    </w:p>
    <w:p w14:paraId="5CAB7CA6" w14:textId="28630E79" w:rsidR="008A2BA0"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b/>
          <w:sz w:val="22"/>
          <w:lang w:val="en-GB"/>
        </w:rPr>
      </w:pPr>
    </w:p>
    <w:p w14:paraId="7B2EF71E" w14:textId="77777777" w:rsidR="00E03C99" w:rsidRPr="00042923" w:rsidRDefault="00E03C99" w:rsidP="00B547A9">
      <w:pPr>
        <w:pBdr>
          <w:top w:val="single" w:sz="4" w:space="1" w:color="auto"/>
          <w:left w:val="single" w:sz="4" w:space="4" w:color="auto"/>
          <w:bottom w:val="single" w:sz="4" w:space="1" w:color="auto"/>
          <w:right w:val="single" w:sz="4" w:space="4" w:color="auto"/>
        </w:pBdr>
        <w:ind w:left="1530" w:right="630"/>
        <w:jc w:val="center"/>
        <w:rPr>
          <w:b/>
          <w:sz w:val="22"/>
          <w:lang w:val="en-GB"/>
        </w:rPr>
      </w:pPr>
    </w:p>
    <w:p w14:paraId="39D9D9A0" w14:textId="77777777" w:rsidR="008A2BA0" w:rsidRPr="00042923" w:rsidRDefault="004A10BE"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r w:rsidRPr="00042923">
        <w:rPr>
          <w:sz w:val="22"/>
          <w:lang w:val="en-GB"/>
        </w:rPr>
        <w:t>Us</w:t>
      </w:r>
      <w:r w:rsidR="008A2BA0" w:rsidRPr="00042923">
        <w:rPr>
          <w:sz w:val="22"/>
          <w:lang w:val="en-GB"/>
        </w:rPr>
        <w:t>e</w:t>
      </w:r>
      <w:r w:rsidRPr="00042923">
        <w:rPr>
          <w:sz w:val="22"/>
          <w:lang w:val="en-GB"/>
        </w:rPr>
        <w:t xml:space="preserve"> this template to speed the processing of your paper.</w:t>
      </w:r>
    </w:p>
    <w:p w14:paraId="757EA97C" w14:textId="3984155C" w:rsidR="008A2BA0"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p>
    <w:p w14:paraId="1B344F81" w14:textId="77777777" w:rsidR="00E03C99" w:rsidRPr="00042923" w:rsidRDefault="00E03C99"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p>
    <w:p w14:paraId="1738FC80" w14:textId="0A40EA3D" w:rsidR="008A2BA0" w:rsidRPr="00042923" w:rsidRDefault="008A2BA0" w:rsidP="000770A7">
      <w:pPr>
        <w:pBdr>
          <w:top w:val="single" w:sz="4" w:space="1" w:color="auto"/>
          <w:left w:val="single" w:sz="4" w:space="4" w:color="auto"/>
          <w:bottom w:val="single" w:sz="4" w:space="1" w:color="auto"/>
          <w:right w:val="single" w:sz="4" w:space="4" w:color="auto"/>
        </w:pBdr>
        <w:ind w:left="1530" w:right="630"/>
        <w:jc w:val="center"/>
        <w:rPr>
          <w:sz w:val="22"/>
          <w:lang w:val="en-GB"/>
        </w:rPr>
      </w:pPr>
      <w:r w:rsidRPr="00042923">
        <w:rPr>
          <w:sz w:val="22"/>
          <w:lang w:val="en-GB"/>
        </w:rPr>
        <w:t>We need to</w:t>
      </w:r>
      <w:r w:rsidR="004A10BE" w:rsidRPr="00042923">
        <w:rPr>
          <w:sz w:val="22"/>
          <w:lang w:val="en-GB"/>
        </w:rPr>
        <w:t xml:space="preserve"> accurately record</w:t>
      </w:r>
    </w:p>
    <w:p w14:paraId="045591B8" w14:textId="159C66A7" w:rsidR="004A10BE" w:rsidRPr="00042923" w:rsidRDefault="004A10BE" w:rsidP="000770A7">
      <w:pPr>
        <w:pBdr>
          <w:top w:val="single" w:sz="4" w:space="1" w:color="auto"/>
          <w:left w:val="single" w:sz="4" w:space="4" w:color="auto"/>
          <w:bottom w:val="single" w:sz="4" w:space="1" w:color="auto"/>
          <w:right w:val="single" w:sz="4" w:space="4" w:color="auto"/>
        </w:pBdr>
        <w:ind w:left="1530" w:right="630"/>
        <w:jc w:val="center"/>
        <w:rPr>
          <w:sz w:val="22"/>
          <w:lang w:val="en-GB"/>
        </w:rPr>
      </w:pPr>
      <w:r w:rsidRPr="00042923">
        <w:rPr>
          <w:sz w:val="22"/>
          <w:lang w:val="en-GB"/>
        </w:rPr>
        <w:t xml:space="preserve">the title, authors, abstract, </w:t>
      </w:r>
      <w:r w:rsidR="008A2BA0" w:rsidRPr="00042923">
        <w:rPr>
          <w:sz w:val="22"/>
          <w:lang w:val="en-GB"/>
        </w:rPr>
        <w:t>and other component parts of your paper so we can enrich it</w:t>
      </w:r>
      <w:r w:rsidR="002542CA" w:rsidRPr="00042923">
        <w:rPr>
          <w:sz w:val="22"/>
          <w:lang w:val="en-GB"/>
        </w:rPr>
        <w:t xml:space="preserve"> </w:t>
      </w:r>
      <w:r w:rsidR="008A2BA0" w:rsidRPr="00042923">
        <w:rPr>
          <w:sz w:val="22"/>
          <w:lang w:val="en-GB"/>
        </w:rPr>
        <w:t>with</w:t>
      </w:r>
      <w:r w:rsidRPr="00042923">
        <w:rPr>
          <w:sz w:val="22"/>
          <w:lang w:val="en-GB"/>
        </w:rPr>
        <w:t xml:space="preserve"> reference links and an accurate layout.</w:t>
      </w:r>
    </w:p>
    <w:p w14:paraId="61C3EED3" w14:textId="7CE81600" w:rsidR="004A10BE" w:rsidRPr="00042923" w:rsidRDefault="004A10BE">
      <w:pPr>
        <w:pBdr>
          <w:top w:val="single" w:sz="4" w:space="1" w:color="auto"/>
          <w:left w:val="single" w:sz="4" w:space="4" w:color="auto"/>
          <w:bottom w:val="single" w:sz="4" w:space="1" w:color="auto"/>
          <w:right w:val="single" w:sz="4" w:space="4" w:color="auto"/>
        </w:pBdr>
        <w:ind w:left="1530" w:right="630"/>
        <w:jc w:val="center"/>
        <w:rPr>
          <w:sz w:val="22"/>
          <w:lang w:val="en-GB"/>
        </w:rPr>
      </w:pPr>
    </w:p>
    <w:p w14:paraId="6EA0FC1A" w14:textId="77777777" w:rsidR="00E03C99" w:rsidRPr="00042923" w:rsidRDefault="00E03C99">
      <w:pPr>
        <w:pBdr>
          <w:top w:val="single" w:sz="4" w:space="1" w:color="auto"/>
          <w:left w:val="single" w:sz="4" w:space="4" w:color="auto"/>
          <w:bottom w:val="single" w:sz="4" w:space="1" w:color="auto"/>
          <w:right w:val="single" w:sz="4" w:space="4" w:color="auto"/>
        </w:pBdr>
        <w:ind w:left="1530" w:right="630"/>
        <w:jc w:val="center"/>
        <w:rPr>
          <w:sz w:val="22"/>
          <w:lang w:val="en-GB"/>
        </w:rPr>
      </w:pPr>
    </w:p>
    <w:p w14:paraId="34ADF898" w14:textId="77777777" w:rsidR="008A2BA0" w:rsidRPr="00042923" w:rsidRDefault="004A10BE"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r w:rsidRPr="00042923">
        <w:rPr>
          <w:sz w:val="22"/>
          <w:lang w:val="en-GB"/>
        </w:rPr>
        <w:t>Please use the actual t</w:t>
      </w:r>
      <w:r w:rsidR="008A2BA0" w:rsidRPr="00042923">
        <w:rPr>
          <w:sz w:val="22"/>
          <w:lang w:val="en-GB"/>
        </w:rPr>
        <w:t xml:space="preserve">emplate starting on the next page, which </w:t>
      </w:r>
    </w:p>
    <w:p w14:paraId="1126AE0C" w14:textId="77777777" w:rsidR="004A10BE"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r w:rsidRPr="00042923">
        <w:rPr>
          <w:sz w:val="22"/>
          <w:lang w:val="en-GB"/>
        </w:rPr>
        <w:t>includes more specific formatting instructions.</w:t>
      </w:r>
    </w:p>
    <w:p w14:paraId="13EFB923" w14:textId="6F03FFC5" w:rsidR="008A2BA0" w:rsidRPr="00042923" w:rsidRDefault="008A2BA0" w:rsidP="00E03C99">
      <w:pPr>
        <w:pBdr>
          <w:top w:val="single" w:sz="4" w:space="1" w:color="auto"/>
          <w:left w:val="single" w:sz="4" w:space="4" w:color="auto"/>
          <w:bottom w:val="single" w:sz="4" w:space="1" w:color="auto"/>
          <w:right w:val="single" w:sz="4" w:space="4" w:color="auto"/>
        </w:pBdr>
        <w:shd w:val="clear" w:color="auto" w:fill="FFFFFF"/>
        <w:ind w:left="1530" w:right="630"/>
        <w:jc w:val="center"/>
        <w:rPr>
          <w:sz w:val="22"/>
          <w:lang w:val="en-GB"/>
        </w:rPr>
      </w:pPr>
    </w:p>
    <w:p w14:paraId="07781DFC" w14:textId="77777777" w:rsidR="00E03C99" w:rsidRPr="00042923" w:rsidRDefault="00E03C99" w:rsidP="00E03C99">
      <w:pPr>
        <w:pBdr>
          <w:top w:val="single" w:sz="4" w:space="1" w:color="auto"/>
          <w:left w:val="single" w:sz="4" w:space="4" w:color="auto"/>
          <w:bottom w:val="single" w:sz="4" w:space="1" w:color="auto"/>
          <w:right w:val="single" w:sz="4" w:space="4" w:color="auto"/>
        </w:pBdr>
        <w:shd w:val="clear" w:color="auto" w:fill="FFFFFF"/>
        <w:ind w:left="1530" w:right="630"/>
        <w:rPr>
          <w:sz w:val="22"/>
          <w:lang w:val="en-GB"/>
        </w:rPr>
      </w:pPr>
    </w:p>
    <w:p w14:paraId="430D8316" w14:textId="4F08D5D4" w:rsidR="004A10BE" w:rsidRPr="00042923" w:rsidRDefault="004A10BE"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sz w:val="22"/>
          <w:lang w:val="en-GB"/>
        </w:rPr>
      </w:pPr>
      <w:r w:rsidRPr="00042923">
        <w:rPr>
          <w:sz w:val="22"/>
          <w:lang w:val="en-GB"/>
        </w:rPr>
        <w:t xml:space="preserve">You can submit your paper at </w:t>
      </w:r>
      <w:hyperlink r:id="rId11" w:history="1">
        <w:r w:rsidR="00282E2A" w:rsidRPr="00042923">
          <w:rPr>
            <w:rStyle w:val="Hyperlink"/>
            <w:color w:val="auto"/>
            <w:sz w:val="22"/>
            <w:lang w:val="en-GB"/>
          </w:rPr>
          <w:t>https://cts.sciencemag.org</w:t>
        </w:r>
      </w:hyperlink>
    </w:p>
    <w:p w14:paraId="786AC1C6" w14:textId="3DBD1838" w:rsidR="008A2BA0" w:rsidRPr="00042923" w:rsidRDefault="008A2BA0"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sz w:val="22"/>
          <w:lang w:val="en-GB"/>
        </w:rPr>
      </w:pPr>
    </w:p>
    <w:p w14:paraId="1A56EA1F" w14:textId="77777777" w:rsidR="00E03C99" w:rsidRPr="00042923" w:rsidRDefault="00E03C99"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sz w:val="22"/>
          <w:lang w:val="en-GB"/>
        </w:rPr>
      </w:pPr>
    </w:p>
    <w:p w14:paraId="3298C084" w14:textId="658710B9" w:rsidR="004A10BE" w:rsidRPr="00042923" w:rsidRDefault="004A10BE" w:rsidP="00B547A9">
      <w:pPr>
        <w:pBdr>
          <w:top w:val="single" w:sz="4" w:space="1" w:color="auto"/>
          <w:left w:val="single" w:sz="4" w:space="4" w:color="auto"/>
          <w:bottom w:val="single" w:sz="4" w:space="1" w:color="auto"/>
          <w:right w:val="single" w:sz="4" w:space="4" w:color="auto"/>
        </w:pBdr>
        <w:shd w:val="clear" w:color="auto" w:fill="FFFFFF"/>
        <w:ind w:left="1530" w:right="630"/>
        <w:jc w:val="center"/>
        <w:rPr>
          <w:sz w:val="22"/>
          <w:lang w:val="en-GB"/>
        </w:rPr>
      </w:pPr>
      <w:r w:rsidRPr="00042923">
        <w:rPr>
          <w:sz w:val="22"/>
          <w:lang w:val="en-GB"/>
        </w:rPr>
        <w:t xml:space="preserve">Additional instructions are available at </w:t>
      </w:r>
      <w:hyperlink r:id="rId12" w:history="1">
        <w:r w:rsidR="006F445B" w:rsidRPr="00042923">
          <w:rPr>
            <w:rStyle w:val="Hyperlink"/>
            <w:color w:val="auto"/>
            <w:sz w:val="22"/>
            <w:lang w:val="en-GB"/>
          </w:rPr>
          <w:t>http</w:t>
        </w:r>
        <w:r w:rsidR="002542CA" w:rsidRPr="00042923">
          <w:rPr>
            <w:rStyle w:val="Hyperlink"/>
            <w:color w:val="auto"/>
            <w:sz w:val="22"/>
            <w:lang w:val="en-GB"/>
          </w:rPr>
          <w:t>s</w:t>
        </w:r>
        <w:r w:rsidR="006F445B" w:rsidRPr="00042923">
          <w:rPr>
            <w:rStyle w:val="Hyperlink"/>
            <w:color w:val="auto"/>
            <w:sz w:val="22"/>
            <w:lang w:val="en-GB"/>
          </w:rPr>
          <w:t>://advances.sciencemag.org/content/information-authors</w:t>
        </w:r>
      </w:hyperlink>
    </w:p>
    <w:p w14:paraId="0D050125" w14:textId="77777777" w:rsidR="008A2BA0"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sz w:val="22"/>
          <w:lang w:val="en-GB"/>
        </w:rPr>
      </w:pPr>
    </w:p>
    <w:p w14:paraId="1409B1F3" w14:textId="77777777" w:rsidR="008A2BA0" w:rsidRPr="00042923" w:rsidRDefault="008A2BA0" w:rsidP="00CC059C">
      <w:pPr>
        <w:pBdr>
          <w:top w:val="single" w:sz="4" w:space="1" w:color="auto"/>
          <w:left w:val="single" w:sz="4" w:space="4" w:color="auto"/>
          <w:bottom w:val="single" w:sz="4" w:space="1" w:color="auto"/>
          <w:right w:val="single" w:sz="4" w:space="4" w:color="auto"/>
        </w:pBdr>
        <w:ind w:left="1530" w:right="630"/>
        <w:rPr>
          <w:sz w:val="22"/>
          <w:lang w:val="en-GB"/>
        </w:rPr>
      </w:pPr>
    </w:p>
    <w:p w14:paraId="1454CA25" w14:textId="37FA737B" w:rsidR="007871B0" w:rsidRPr="00042923" w:rsidRDefault="008A2BA0" w:rsidP="009748D2">
      <w:pPr>
        <w:pBdr>
          <w:top w:val="single" w:sz="4" w:space="1" w:color="auto"/>
          <w:left w:val="single" w:sz="4" w:space="4" w:color="auto"/>
          <w:bottom w:val="single" w:sz="4" w:space="1" w:color="auto"/>
          <w:right w:val="single" w:sz="4" w:space="4" w:color="auto"/>
        </w:pBdr>
        <w:ind w:left="1530" w:right="630"/>
        <w:jc w:val="center"/>
        <w:rPr>
          <w:b/>
          <w:color w:val="C00000"/>
          <w:sz w:val="32"/>
          <w:lang w:val="en-GB"/>
        </w:rPr>
      </w:pPr>
      <w:r w:rsidRPr="00042923">
        <w:rPr>
          <w:b/>
          <w:color w:val="C00000"/>
          <w:sz w:val="32"/>
          <w:lang w:val="en-GB"/>
        </w:rPr>
        <w:t>When you are ready to submit, please delete this box with all its contents</w:t>
      </w:r>
      <w:r w:rsidR="00EC3451" w:rsidRPr="00042923">
        <w:rPr>
          <w:b/>
          <w:color w:val="C00000"/>
          <w:sz w:val="32"/>
          <w:lang w:val="en-GB"/>
        </w:rPr>
        <w:t>.</w:t>
      </w:r>
    </w:p>
    <w:p w14:paraId="39AF133E" w14:textId="77777777" w:rsidR="008A2BA0"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b/>
          <w:color w:val="C00000"/>
          <w:sz w:val="32"/>
          <w:lang w:val="en-GB"/>
        </w:rPr>
      </w:pPr>
      <w:r w:rsidRPr="00042923">
        <w:rPr>
          <w:b/>
          <w:color w:val="C00000"/>
          <w:sz w:val="32"/>
          <w:lang w:val="en-GB"/>
        </w:rPr>
        <w:t>Your manuscript should start on Page 1.</w:t>
      </w:r>
    </w:p>
    <w:p w14:paraId="0C81FACF" w14:textId="77777777" w:rsidR="008A2BA0" w:rsidRPr="00042923" w:rsidRDefault="008A2BA0" w:rsidP="00B547A9">
      <w:pPr>
        <w:pBdr>
          <w:top w:val="single" w:sz="4" w:space="1" w:color="auto"/>
          <w:left w:val="single" w:sz="4" w:space="4" w:color="auto"/>
          <w:bottom w:val="single" w:sz="4" w:space="1" w:color="auto"/>
          <w:right w:val="single" w:sz="4" w:space="4" w:color="auto"/>
        </w:pBdr>
        <w:ind w:left="1530" w:right="630"/>
        <w:jc w:val="center"/>
        <w:rPr>
          <w:b/>
          <w:color w:val="C00000"/>
          <w:sz w:val="32"/>
          <w:lang w:val="en-GB"/>
        </w:rPr>
      </w:pPr>
    </w:p>
    <w:p w14:paraId="717F7D09" w14:textId="77777777" w:rsidR="00AE6F15" w:rsidRPr="00042923" w:rsidRDefault="004A10BE" w:rsidP="00AC2069">
      <w:pPr>
        <w:rPr>
          <w:lang w:val="en-GB"/>
        </w:rPr>
      </w:pPr>
      <w:r w:rsidRPr="00042923">
        <w:rPr>
          <w:sz w:val="22"/>
          <w:lang w:val="en-GB"/>
        </w:rPr>
        <w:br w:type="page"/>
      </w:r>
    </w:p>
    <w:p w14:paraId="42ECB80F" w14:textId="77777777" w:rsidR="00FF5437" w:rsidRPr="00042923" w:rsidRDefault="00FF5437" w:rsidP="00AC2069">
      <w:pPr>
        <w:pStyle w:val="Paragraph"/>
        <w:spacing w:before="0"/>
        <w:ind w:firstLine="0"/>
        <w:rPr>
          <w:b/>
          <w:smallCaps/>
          <w:lang w:val="en-GB"/>
        </w:rPr>
      </w:pPr>
      <w:r w:rsidRPr="00042923">
        <w:rPr>
          <w:b/>
          <w:smallCaps/>
          <w:lang w:val="en-GB"/>
        </w:rPr>
        <w:lastRenderedPageBreak/>
        <w:t>Front Matter</w:t>
      </w:r>
    </w:p>
    <w:p w14:paraId="0E5DDF9C" w14:textId="77777777" w:rsidR="00FF5437" w:rsidRPr="00042923" w:rsidRDefault="00FF5437" w:rsidP="00AC2069">
      <w:pPr>
        <w:pStyle w:val="Paragraph"/>
        <w:spacing w:before="0"/>
        <w:ind w:firstLine="0"/>
        <w:rPr>
          <w:b/>
          <w:smallCaps/>
          <w:lang w:val="en-GB"/>
        </w:rPr>
      </w:pPr>
    </w:p>
    <w:p w14:paraId="42581413" w14:textId="75CC3F45" w:rsidR="00EB6D47" w:rsidRPr="00042923" w:rsidRDefault="00A16C38" w:rsidP="00AC2069">
      <w:pPr>
        <w:pStyle w:val="Head"/>
        <w:spacing w:before="0" w:after="0"/>
        <w:jc w:val="left"/>
        <w:rPr>
          <w:sz w:val="24"/>
          <w:szCs w:val="24"/>
          <w:lang w:val="en-GB"/>
        </w:rPr>
      </w:pPr>
      <w:r w:rsidRPr="00042923">
        <w:rPr>
          <w:sz w:val="24"/>
          <w:szCs w:val="24"/>
          <w:lang w:val="en-GB"/>
        </w:rPr>
        <w:t>Title</w:t>
      </w:r>
      <w:r w:rsidR="00EB6D47" w:rsidRPr="00042923">
        <w:rPr>
          <w:sz w:val="24"/>
          <w:szCs w:val="24"/>
          <w:lang w:val="en-GB"/>
        </w:rPr>
        <w:t xml:space="preserve"> </w:t>
      </w:r>
    </w:p>
    <w:p w14:paraId="54622053" w14:textId="42A38B13" w:rsidR="00B33AC6" w:rsidRPr="00042923" w:rsidRDefault="00B33AC6" w:rsidP="00AC2069">
      <w:pPr>
        <w:pStyle w:val="Head"/>
        <w:spacing w:before="0" w:after="0"/>
        <w:jc w:val="left"/>
        <w:rPr>
          <w:sz w:val="24"/>
          <w:szCs w:val="24"/>
          <w:lang w:val="en-GB"/>
        </w:rPr>
      </w:pPr>
      <w:r w:rsidRPr="00042923">
        <w:rPr>
          <w:sz w:val="24"/>
          <w:szCs w:val="24"/>
          <w:lang w:val="en-GB"/>
        </w:rPr>
        <w:t xml:space="preserve">Microplastics </w:t>
      </w:r>
      <w:r w:rsidR="00D81594" w:rsidRPr="00042923">
        <w:rPr>
          <w:sz w:val="24"/>
          <w:szCs w:val="24"/>
          <w:lang w:val="en-GB"/>
        </w:rPr>
        <w:t xml:space="preserve">are present in </w:t>
      </w:r>
      <w:r w:rsidR="00C833DA" w:rsidRPr="00042923">
        <w:rPr>
          <w:sz w:val="24"/>
          <w:szCs w:val="24"/>
          <w:lang w:val="en-GB"/>
        </w:rPr>
        <w:t xml:space="preserve">cow </w:t>
      </w:r>
      <w:r w:rsidR="00D81594" w:rsidRPr="00042923">
        <w:rPr>
          <w:sz w:val="24"/>
          <w:szCs w:val="24"/>
          <w:lang w:val="en-GB"/>
        </w:rPr>
        <w:t xml:space="preserve">follicular fluid and can </w:t>
      </w:r>
      <w:r w:rsidRPr="00042923">
        <w:rPr>
          <w:sz w:val="24"/>
          <w:szCs w:val="24"/>
          <w:lang w:val="en-GB"/>
        </w:rPr>
        <w:t>compromise gamete</w:t>
      </w:r>
      <w:del w:id="0" w:author="mnoonan" w:date="2022-08-26T12:00:00Z">
        <w:r w:rsidRPr="00042923" w:rsidDel="0033267F">
          <w:rPr>
            <w:sz w:val="24"/>
            <w:szCs w:val="24"/>
            <w:lang w:val="en-GB"/>
          </w:rPr>
          <w:delText>s</w:delText>
        </w:r>
      </w:del>
      <w:r w:rsidRPr="00042923">
        <w:rPr>
          <w:sz w:val="24"/>
          <w:szCs w:val="24"/>
          <w:lang w:val="en-GB"/>
        </w:rPr>
        <w:t xml:space="preserve"> function </w:t>
      </w:r>
      <w:r w:rsidRPr="00042923">
        <w:rPr>
          <w:i/>
          <w:iCs/>
          <w:sz w:val="24"/>
          <w:szCs w:val="24"/>
          <w:lang w:val="en-GB"/>
        </w:rPr>
        <w:t>in vitro</w:t>
      </w:r>
      <w:r w:rsidRPr="00042923">
        <w:rPr>
          <w:sz w:val="24"/>
          <w:szCs w:val="24"/>
          <w:lang w:val="en-GB"/>
        </w:rPr>
        <w:t xml:space="preserve">: </w:t>
      </w:r>
      <w:r w:rsidR="00E900D8" w:rsidRPr="00042923">
        <w:rPr>
          <w:sz w:val="24"/>
          <w:szCs w:val="24"/>
          <w:lang w:val="en-GB"/>
        </w:rPr>
        <w:t xml:space="preserve">Is </w:t>
      </w:r>
      <w:r w:rsidR="00BB7BFC" w:rsidRPr="00042923">
        <w:rPr>
          <w:sz w:val="24"/>
          <w:szCs w:val="24"/>
          <w:lang w:val="en-GB"/>
        </w:rPr>
        <w:t>the</w:t>
      </w:r>
      <w:r w:rsidRPr="00042923">
        <w:rPr>
          <w:sz w:val="24"/>
          <w:szCs w:val="24"/>
          <w:lang w:val="en-GB"/>
        </w:rPr>
        <w:t xml:space="preserve"> Anthropocene throw-away society throwing away fertility</w:t>
      </w:r>
      <w:r w:rsidR="00E900D8" w:rsidRPr="00042923">
        <w:rPr>
          <w:sz w:val="24"/>
          <w:szCs w:val="24"/>
          <w:lang w:val="en-GB"/>
        </w:rPr>
        <w:t>?</w:t>
      </w:r>
      <w:r w:rsidRPr="00042923">
        <w:rPr>
          <w:sz w:val="24"/>
          <w:szCs w:val="24"/>
          <w:lang w:val="en-GB"/>
        </w:rPr>
        <w:t xml:space="preserve"> </w:t>
      </w:r>
    </w:p>
    <w:p w14:paraId="6FA25FE9" w14:textId="77777777" w:rsidR="002311B1" w:rsidRPr="00042923" w:rsidRDefault="002311B1" w:rsidP="00AC2069">
      <w:pPr>
        <w:pStyle w:val="Head"/>
        <w:spacing w:before="0" w:after="0"/>
        <w:jc w:val="left"/>
        <w:rPr>
          <w:sz w:val="24"/>
          <w:szCs w:val="24"/>
          <w:lang w:val="en-GB"/>
        </w:rPr>
      </w:pPr>
    </w:p>
    <w:p w14:paraId="6C9B911C" w14:textId="6A7C26A4" w:rsidR="00B33AC6" w:rsidRPr="00042923" w:rsidRDefault="002311B1" w:rsidP="00AC2069">
      <w:pPr>
        <w:pStyle w:val="Head"/>
        <w:numPr>
          <w:ilvl w:val="0"/>
          <w:numId w:val="12"/>
        </w:numPr>
        <w:spacing w:before="0" w:after="0"/>
        <w:jc w:val="left"/>
        <w:rPr>
          <w:b w:val="0"/>
          <w:sz w:val="24"/>
          <w:szCs w:val="24"/>
          <w:lang w:val="en-GB"/>
        </w:rPr>
      </w:pPr>
      <w:r w:rsidRPr="00042923">
        <w:rPr>
          <w:b w:val="0"/>
          <w:sz w:val="24"/>
          <w:szCs w:val="24"/>
          <w:lang w:val="en-GB"/>
        </w:rPr>
        <w:t xml:space="preserve">Short title can be a maximum of 50 characters. </w:t>
      </w:r>
    </w:p>
    <w:p w14:paraId="048560E7" w14:textId="748875D6" w:rsidR="00B33AC6" w:rsidRPr="00042923" w:rsidRDefault="00B33AC6" w:rsidP="00AC2069">
      <w:pPr>
        <w:pStyle w:val="Head"/>
        <w:spacing w:before="0" w:after="0"/>
        <w:jc w:val="left"/>
        <w:rPr>
          <w:i/>
          <w:iCs/>
          <w:sz w:val="24"/>
          <w:szCs w:val="24"/>
          <w:lang w:val="en-GB"/>
        </w:rPr>
      </w:pPr>
      <w:r w:rsidRPr="00042923">
        <w:rPr>
          <w:sz w:val="24"/>
          <w:szCs w:val="24"/>
          <w:lang w:val="en-GB"/>
        </w:rPr>
        <w:t>Microplastics impair</w:t>
      </w:r>
      <w:del w:id="1" w:author="mnoonan" w:date="2022-08-26T12:00:00Z">
        <w:r w:rsidRPr="00042923" w:rsidDel="0033267F">
          <w:rPr>
            <w:sz w:val="24"/>
            <w:szCs w:val="24"/>
            <w:lang w:val="en-GB"/>
          </w:rPr>
          <w:delText>ed</w:delText>
        </w:r>
      </w:del>
      <w:r w:rsidRPr="00042923">
        <w:rPr>
          <w:sz w:val="24"/>
          <w:szCs w:val="24"/>
          <w:lang w:val="en-GB"/>
        </w:rPr>
        <w:t xml:space="preserve"> gametes function </w:t>
      </w:r>
      <w:r w:rsidRPr="00042923">
        <w:rPr>
          <w:i/>
          <w:iCs/>
          <w:sz w:val="24"/>
          <w:szCs w:val="24"/>
          <w:lang w:val="en-GB"/>
        </w:rPr>
        <w:t>in vitro</w:t>
      </w:r>
    </w:p>
    <w:p w14:paraId="321D93B2" w14:textId="77777777" w:rsidR="002311B1" w:rsidRPr="00042923" w:rsidRDefault="002311B1" w:rsidP="00AC2069">
      <w:pPr>
        <w:pStyle w:val="Head"/>
        <w:spacing w:before="0" w:after="0"/>
        <w:jc w:val="left"/>
        <w:rPr>
          <w:sz w:val="24"/>
          <w:szCs w:val="24"/>
          <w:lang w:val="en-GB"/>
        </w:rPr>
      </w:pPr>
    </w:p>
    <w:p w14:paraId="49148707" w14:textId="77777777" w:rsidR="004A10BE" w:rsidRPr="00042923" w:rsidRDefault="004A10BE" w:rsidP="00AC2069">
      <w:pPr>
        <w:pStyle w:val="Head"/>
        <w:spacing w:before="0" w:after="0"/>
        <w:rPr>
          <w:lang w:val="en-GB"/>
        </w:rPr>
      </w:pPr>
    </w:p>
    <w:p w14:paraId="338D0098" w14:textId="77777777" w:rsidR="00A16C38" w:rsidRPr="00042923" w:rsidRDefault="004A10BE" w:rsidP="00AC2069">
      <w:pPr>
        <w:pStyle w:val="Teaser"/>
        <w:spacing w:before="0"/>
        <w:rPr>
          <w:lang w:val="en-GB"/>
        </w:rPr>
      </w:pPr>
      <w:r w:rsidRPr="00042923">
        <w:rPr>
          <w:b/>
          <w:lang w:val="en-GB"/>
        </w:rPr>
        <w:t>Authors</w:t>
      </w:r>
    </w:p>
    <w:p w14:paraId="435C9405" w14:textId="7F0A1C2B" w:rsidR="004A10BE" w:rsidRPr="00042923" w:rsidRDefault="002311B1" w:rsidP="00AC2069">
      <w:pPr>
        <w:pStyle w:val="Teaser"/>
        <w:spacing w:before="0"/>
        <w:ind w:firstLine="720"/>
        <w:rPr>
          <w:color w:val="000000"/>
          <w:lang w:val="en-GB"/>
        </w:rPr>
      </w:pPr>
      <w:r w:rsidRPr="00042923">
        <w:rPr>
          <w:color w:val="000000"/>
          <w:lang w:val="en-GB"/>
        </w:rPr>
        <w:t>Nicole</w:t>
      </w:r>
      <w:r w:rsidR="002542CA" w:rsidRPr="00042923">
        <w:rPr>
          <w:color w:val="000000"/>
          <w:lang w:val="en-GB"/>
        </w:rPr>
        <w:t xml:space="preserve"> </w:t>
      </w:r>
      <w:proofErr w:type="spellStart"/>
      <w:r w:rsidRPr="00042923">
        <w:rPr>
          <w:color w:val="000000"/>
          <w:lang w:val="en-GB"/>
        </w:rPr>
        <w:t>Grechi</w:t>
      </w:r>
      <w:proofErr w:type="spellEnd"/>
      <w:r w:rsidR="001B760C" w:rsidRPr="00042923">
        <w:rPr>
          <w:color w:val="000000"/>
          <w:lang w:val="en-GB"/>
        </w:rPr>
        <w:t xml:space="preserve"> Ribeiro</w:t>
      </w:r>
      <w:r w:rsidR="002542CA" w:rsidRPr="00042923">
        <w:rPr>
          <w:color w:val="000000"/>
          <w:vertAlign w:val="superscript"/>
          <w:lang w:val="en-GB"/>
        </w:rPr>
        <w:t>1</w:t>
      </w:r>
      <w:r w:rsidRPr="00042923">
        <w:rPr>
          <w:color w:val="000000"/>
          <w:lang w:val="en-GB"/>
        </w:rPr>
        <w:t xml:space="preserve">, </w:t>
      </w:r>
      <w:proofErr w:type="spellStart"/>
      <w:r w:rsidRPr="00042923">
        <w:rPr>
          <w:color w:val="000000"/>
          <w:lang w:val="en-GB"/>
        </w:rPr>
        <w:t>Roksan</w:t>
      </w:r>
      <w:proofErr w:type="spellEnd"/>
      <w:r w:rsidR="002542CA" w:rsidRPr="00042923">
        <w:rPr>
          <w:color w:val="000000"/>
          <w:lang w:val="en-GB"/>
        </w:rPr>
        <w:t xml:space="preserve"> </w:t>
      </w:r>
      <w:r w:rsidRPr="00042923">
        <w:rPr>
          <w:color w:val="000000"/>
          <w:lang w:val="en-GB"/>
        </w:rPr>
        <w:t>Franko</w:t>
      </w:r>
      <w:r w:rsidR="002542CA" w:rsidRPr="00042923">
        <w:rPr>
          <w:color w:val="000000"/>
          <w:vertAlign w:val="superscript"/>
          <w:lang w:val="en-GB"/>
        </w:rPr>
        <w:t>1</w:t>
      </w:r>
      <w:r w:rsidR="009E2D54" w:rsidRPr="00042923">
        <w:rPr>
          <w:color w:val="000000"/>
          <w:vertAlign w:val="superscript"/>
          <w:lang w:val="en-GB"/>
        </w:rPr>
        <w:t>,2</w:t>
      </w:r>
      <w:r w:rsidRPr="00042923">
        <w:rPr>
          <w:color w:val="000000"/>
          <w:lang w:val="en-GB"/>
        </w:rPr>
        <w:t xml:space="preserve">, </w:t>
      </w:r>
      <w:proofErr w:type="spellStart"/>
      <w:r w:rsidRPr="00042923">
        <w:rPr>
          <w:color w:val="000000"/>
          <w:lang w:val="en-GB"/>
        </w:rPr>
        <w:t>Roshini</w:t>
      </w:r>
      <w:proofErr w:type="spellEnd"/>
      <w:r w:rsidRPr="00042923">
        <w:rPr>
          <w:color w:val="000000"/>
          <w:lang w:val="en-GB"/>
        </w:rPr>
        <w:t xml:space="preserve"> Rajamaran</w:t>
      </w:r>
      <w:r w:rsidR="009E2D54" w:rsidRPr="00042923">
        <w:rPr>
          <w:color w:val="000000"/>
          <w:vertAlign w:val="superscript"/>
          <w:lang w:val="en-GB"/>
        </w:rPr>
        <w:t>2</w:t>
      </w:r>
      <w:r w:rsidRPr="00042923">
        <w:rPr>
          <w:color w:val="000000"/>
          <w:lang w:val="en-GB"/>
        </w:rPr>
        <w:t xml:space="preserve">, Jan </w:t>
      </w:r>
      <w:r w:rsidR="00975163" w:rsidRPr="00042923">
        <w:rPr>
          <w:color w:val="000000"/>
          <w:lang w:val="en-GB"/>
        </w:rPr>
        <w:t>Stöckl</w:t>
      </w:r>
      <w:r w:rsidRPr="00042923">
        <w:rPr>
          <w:color w:val="000000"/>
          <w:vertAlign w:val="superscript"/>
          <w:lang w:val="en-GB"/>
        </w:rPr>
        <w:t>1</w:t>
      </w:r>
      <w:r w:rsidRPr="00042923">
        <w:rPr>
          <w:color w:val="000000"/>
          <w:lang w:val="en-GB"/>
        </w:rPr>
        <w:t>, Thomas Frölich</w:t>
      </w:r>
      <w:r w:rsidRPr="00042923">
        <w:rPr>
          <w:color w:val="000000"/>
          <w:vertAlign w:val="superscript"/>
          <w:lang w:val="en-GB"/>
        </w:rPr>
        <w:t>1</w:t>
      </w:r>
      <w:r w:rsidRPr="00042923">
        <w:rPr>
          <w:color w:val="000000"/>
          <w:lang w:val="en-GB"/>
        </w:rPr>
        <w:t>, Michael J. Noonan</w:t>
      </w:r>
      <w:r w:rsidRPr="00042923">
        <w:rPr>
          <w:color w:val="000000"/>
          <w:vertAlign w:val="superscript"/>
          <w:lang w:val="en-GB"/>
        </w:rPr>
        <w:t>3</w:t>
      </w:r>
      <w:r w:rsidRPr="00042923">
        <w:rPr>
          <w:color w:val="000000"/>
          <w:lang w:val="en-GB"/>
        </w:rPr>
        <w:t xml:space="preserve">, </w:t>
      </w:r>
      <w:r w:rsidR="00B33AC6" w:rsidRPr="00042923">
        <w:rPr>
          <w:color w:val="000000"/>
          <w:lang w:val="en-GB"/>
        </w:rPr>
        <w:t>Marcia de A. M. M.</w:t>
      </w:r>
      <w:r w:rsidR="002542CA" w:rsidRPr="00042923">
        <w:rPr>
          <w:color w:val="000000"/>
          <w:lang w:val="en-GB"/>
        </w:rPr>
        <w:t xml:space="preserve"> </w:t>
      </w:r>
      <w:r w:rsidR="00B33AC6" w:rsidRPr="00042923">
        <w:rPr>
          <w:color w:val="000000"/>
          <w:lang w:val="en-GB"/>
        </w:rPr>
        <w:t>Ferraz</w:t>
      </w:r>
      <w:r w:rsidRPr="00042923">
        <w:rPr>
          <w:color w:val="000000"/>
          <w:vertAlign w:val="superscript"/>
          <w:lang w:val="en-GB"/>
        </w:rPr>
        <w:t>1,2</w:t>
      </w:r>
      <w:r w:rsidRPr="00042923">
        <w:rPr>
          <w:color w:val="000000"/>
          <w:lang w:val="en-GB"/>
        </w:rPr>
        <w:t>*</w:t>
      </w:r>
    </w:p>
    <w:p w14:paraId="213A136D" w14:textId="77777777" w:rsidR="001E7E8B" w:rsidRPr="00042923" w:rsidRDefault="001E7E8B" w:rsidP="001E7E8B">
      <w:pPr>
        <w:pStyle w:val="Teaser"/>
        <w:spacing w:before="0"/>
        <w:ind w:firstLine="720"/>
        <w:rPr>
          <w:color w:val="000000"/>
          <w:vertAlign w:val="superscript"/>
          <w:lang w:val="en-GB"/>
        </w:rPr>
      </w:pPr>
    </w:p>
    <w:p w14:paraId="374E2AAB" w14:textId="112C808B" w:rsidR="002311B1" w:rsidRPr="00042923" w:rsidRDefault="002311B1" w:rsidP="001E7E8B">
      <w:pPr>
        <w:pStyle w:val="Teaser"/>
        <w:spacing w:before="0"/>
        <w:ind w:firstLine="720"/>
        <w:rPr>
          <w:color w:val="000000"/>
          <w:lang w:val="en-GB"/>
        </w:rPr>
      </w:pPr>
      <w:r w:rsidRPr="00042923">
        <w:rPr>
          <w:color w:val="000000"/>
          <w:vertAlign w:val="superscript"/>
          <w:lang w:val="en-GB"/>
        </w:rPr>
        <w:t>1</w:t>
      </w:r>
      <w:r w:rsidR="001E7E8B" w:rsidRPr="00042923">
        <w:rPr>
          <w:color w:val="000000"/>
          <w:lang w:val="en-GB"/>
        </w:rPr>
        <w:t>Clinic of Ruminants, Faculty of Veterinary Medicine, Ludwig-</w:t>
      </w:r>
      <w:proofErr w:type="spellStart"/>
      <w:r w:rsidR="001E7E8B" w:rsidRPr="00042923">
        <w:rPr>
          <w:color w:val="000000"/>
          <w:lang w:val="en-GB"/>
        </w:rPr>
        <w:t>Maximilians</w:t>
      </w:r>
      <w:proofErr w:type="spellEnd"/>
      <w:r w:rsidR="001E7E8B" w:rsidRPr="00042923">
        <w:rPr>
          <w:color w:val="000000"/>
          <w:lang w:val="en-GB"/>
        </w:rPr>
        <w:t xml:space="preserve"> University of Munich, </w:t>
      </w:r>
      <w:proofErr w:type="spellStart"/>
      <w:r w:rsidR="001E7E8B" w:rsidRPr="00042923">
        <w:rPr>
          <w:color w:val="000000"/>
          <w:lang w:val="en-GB"/>
        </w:rPr>
        <w:t>Sonnenstr</w:t>
      </w:r>
      <w:proofErr w:type="spellEnd"/>
      <w:r w:rsidR="001E7E8B" w:rsidRPr="00042923">
        <w:rPr>
          <w:color w:val="000000"/>
          <w:lang w:val="en-GB"/>
        </w:rPr>
        <w:t xml:space="preserve">. 16, </w:t>
      </w:r>
      <w:proofErr w:type="spellStart"/>
      <w:r w:rsidR="001E7E8B" w:rsidRPr="00042923">
        <w:rPr>
          <w:color w:val="000000"/>
          <w:lang w:val="en-GB"/>
        </w:rPr>
        <w:t>Oberschleissheim</w:t>
      </w:r>
      <w:proofErr w:type="spellEnd"/>
      <w:r w:rsidR="001E7E8B" w:rsidRPr="00042923">
        <w:rPr>
          <w:color w:val="000000"/>
          <w:lang w:val="en-GB"/>
        </w:rPr>
        <w:t>, 85764, Germany</w:t>
      </w:r>
    </w:p>
    <w:p w14:paraId="12E09C45" w14:textId="79E6CC04" w:rsidR="002311B1" w:rsidRPr="00042923" w:rsidRDefault="002311B1" w:rsidP="001E7E8B">
      <w:pPr>
        <w:pStyle w:val="Teaser"/>
        <w:spacing w:before="0"/>
        <w:ind w:firstLine="720"/>
        <w:rPr>
          <w:color w:val="000000"/>
          <w:lang w:val="en-GB"/>
        </w:rPr>
      </w:pPr>
      <w:r w:rsidRPr="00042923">
        <w:rPr>
          <w:color w:val="000000"/>
          <w:vertAlign w:val="superscript"/>
          <w:lang w:val="en-GB"/>
        </w:rPr>
        <w:t>2</w:t>
      </w:r>
      <w:r w:rsidR="001E7E8B" w:rsidRPr="00042923">
        <w:rPr>
          <w:color w:val="000000"/>
          <w:lang w:val="en-GB"/>
        </w:rPr>
        <w:t xml:space="preserve">Gene </w:t>
      </w:r>
      <w:proofErr w:type="spellStart"/>
      <w:r w:rsidR="001E7E8B" w:rsidRPr="00042923">
        <w:rPr>
          <w:color w:val="000000"/>
          <w:lang w:val="en-GB"/>
        </w:rPr>
        <w:t>Center</w:t>
      </w:r>
      <w:proofErr w:type="spellEnd"/>
      <w:r w:rsidR="001E7E8B" w:rsidRPr="00042923">
        <w:rPr>
          <w:color w:val="000000"/>
          <w:lang w:val="en-GB"/>
        </w:rPr>
        <w:t>, Ludwig-</w:t>
      </w:r>
      <w:proofErr w:type="spellStart"/>
      <w:r w:rsidR="001E7E8B" w:rsidRPr="00042923">
        <w:rPr>
          <w:color w:val="000000"/>
          <w:lang w:val="en-GB"/>
        </w:rPr>
        <w:t>Maximilians</w:t>
      </w:r>
      <w:proofErr w:type="spellEnd"/>
      <w:r w:rsidR="001E7E8B" w:rsidRPr="00042923">
        <w:rPr>
          <w:color w:val="000000"/>
          <w:lang w:val="en-GB"/>
        </w:rPr>
        <w:t xml:space="preserve"> University of Munich, Feodor-Lynen Str. 25, Munich, 81377, Germany</w:t>
      </w:r>
    </w:p>
    <w:p w14:paraId="69B4691D" w14:textId="38623449" w:rsidR="002311B1" w:rsidRPr="00042923" w:rsidRDefault="002311B1" w:rsidP="00AC2069">
      <w:pPr>
        <w:pStyle w:val="Teaser"/>
        <w:spacing w:before="0"/>
        <w:ind w:firstLine="720"/>
        <w:rPr>
          <w:color w:val="000000"/>
          <w:lang w:val="en-GB"/>
        </w:rPr>
      </w:pPr>
      <w:r w:rsidRPr="00042923">
        <w:rPr>
          <w:color w:val="000000"/>
          <w:vertAlign w:val="superscript"/>
          <w:lang w:val="en-GB"/>
        </w:rPr>
        <w:t>3</w:t>
      </w:r>
      <w:r w:rsidR="001E7E8B" w:rsidRPr="00042923">
        <w:rPr>
          <w:color w:val="000000"/>
          <w:lang w:val="en-GB"/>
        </w:rPr>
        <w:t>The Irving K. Barber School of Sciences, The University of British Columbia, Okanagan Campus, Kelowna, BC V1V 1V7, Canada</w:t>
      </w:r>
    </w:p>
    <w:p w14:paraId="6F25C0F3" w14:textId="77777777" w:rsidR="002311B1" w:rsidRPr="00042923" w:rsidRDefault="002311B1" w:rsidP="00AC2069">
      <w:pPr>
        <w:pStyle w:val="Teaser"/>
        <w:spacing w:before="0"/>
        <w:ind w:firstLine="720"/>
        <w:rPr>
          <w:color w:val="000000"/>
          <w:lang w:val="en-GB"/>
        </w:rPr>
      </w:pPr>
    </w:p>
    <w:p w14:paraId="4AB6A36C" w14:textId="76B04172" w:rsidR="002311B1" w:rsidRPr="00042923" w:rsidRDefault="002311B1" w:rsidP="00AC2069">
      <w:pPr>
        <w:pStyle w:val="Teaser"/>
        <w:spacing w:before="0"/>
        <w:ind w:firstLine="720"/>
        <w:rPr>
          <w:lang w:val="en-GB"/>
        </w:rPr>
      </w:pPr>
      <w:r w:rsidRPr="00042923">
        <w:rPr>
          <w:color w:val="000000"/>
          <w:lang w:val="en-GB"/>
        </w:rPr>
        <w:t>*Corresponding author: E-mail: m.ferraz@lmu.de</w:t>
      </w:r>
    </w:p>
    <w:p w14:paraId="51A7649F" w14:textId="77777777" w:rsidR="00A16C38" w:rsidRPr="00042923" w:rsidRDefault="00A16C38" w:rsidP="00AC2069">
      <w:pPr>
        <w:pStyle w:val="Teaser"/>
        <w:spacing w:before="0"/>
        <w:ind w:left="720"/>
        <w:rPr>
          <w:lang w:val="en-GB"/>
        </w:rPr>
      </w:pPr>
    </w:p>
    <w:p w14:paraId="407FA605" w14:textId="77777777" w:rsidR="00FF5437" w:rsidRPr="00042923" w:rsidRDefault="00FF5437" w:rsidP="002311B1">
      <w:pPr>
        <w:pStyle w:val="Paragraph"/>
        <w:spacing w:before="0"/>
        <w:ind w:firstLine="0"/>
        <w:rPr>
          <w:lang w:val="en-GB"/>
        </w:rPr>
      </w:pPr>
    </w:p>
    <w:p w14:paraId="790DECD4" w14:textId="77777777" w:rsidR="00A16C38" w:rsidRPr="00042923" w:rsidRDefault="00A16C38" w:rsidP="00AC2069">
      <w:pPr>
        <w:pStyle w:val="AbstractSummary"/>
        <w:shd w:val="clear" w:color="auto" w:fill="FFFFFF"/>
        <w:spacing w:before="0"/>
        <w:rPr>
          <w:b/>
          <w:lang w:val="en-GB"/>
        </w:rPr>
      </w:pPr>
    </w:p>
    <w:p w14:paraId="264374C8" w14:textId="77777777" w:rsidR="007E1FBC" w:rsidRPr="00042923" w:rsidRDefault="004A10BE" w:rsidP="00AC2069">
      <w:pPr>
        <w:pStyle w:val="AbstractSummary"/>
        <w:spacing w:before="0"/>
        <w:rPr>
          <w:lang w:val="en-GB"/>
        </w:rPr>
      </w:pPr>
      <w:r w:rsidRPr="00945816">
        <w:rPr>
          <w:b/>
          <w:highlight w:val="yellow"/>
          <w:lang w:val="en-GB"/>
        </w:rPr>
        <w:t>Abstract</w:t>
      </w:r>
    </w:p>
    <w:p w14:paraId="04E3E890" w14:textId="4A9A5CDC" w:rsidR="00A4424B" w:rsidRPr="00042923" w:rsidRDefault="004A10BE" w:rsidP="00AC2069">
      <w:pPr>
        <w:pStyle w:val="AbstractSummary"/>
        <w:spacing w:before="0"/>
        <w:ind w:left="720"/>
        <w:rPr>
          <w:lang w:val="en-GB"/>
        </w:rPr>
      </w:pPr>
      <w:r w:rsidRPr="00042923">
        <w:rPr>
          <w:lang w:val="en-GB"/>
        </w:rPr>
        <w:t>The abstract sho</w:t>
      </w:r>
      <w:r w:rsidR="007E1FBC" w:rsidRPr="00042923">
        <w:rPr>
          <w:lang w:val="en-GB"/>
        </w:rPr>
        <w:t xml:space="preserve">uld be </w:t>
      </w:r>
      <w:r w:rsidR="00A4424B" w:rsidRPr="00042923">
        <w:rPr>
          <w:lang w:val="en-GB"/>
        </w:rPr>
        <w:t>a single</w:t>
      </w:r>
      <w:r w:rsidR="007E1FBC" w:rsidRPr="00042923">
        <w:rPr>
          <w:lang w:val="en-GB"/>
        </w:rPr>
        <w:t xml:space="preserve"> paragraph </w:t>
      </w:r>
      <w:r w:rsidR="00F62B91" w:rsidRPr="00042923">
        <w:rPr>
          <w:lang w:val="en-GB"/>
        </w:rPr>
        <w:t>(</w:t>
      </w:r>
      <w:r w:rsidR="003B6753" w:rsidRPr="00042923">
        <w:rPr>
          <w:b/>
          <w:lang w:val="en-GB"/>
        </w:rPr>
        <w:t>no more than 1</w:t>
      </w:r>
      <w:r w:rsidR="00F62B91" w:rsidRPr="00042923">
        <w:rPr>
          <w:b/>
          <w:lang w:val="en-GB"/>
        </w:rPr>
        <w:t>50 words</w:t>
      </w:r>
      <w:r w:rsidR="00F62B91" w:rsidRPr="00042923">
        <w:rPr>
          <w:lang w:val="en-GB"/>
        </w:rPr>
        <w:t xml:space="preserve">) </w:t>
      </w:r>
      <w:r w:rsidR="00A16C38" w:rsidRPr="00042923">
        <w:rPr>
          <w:lang w:val="en-GB"/>
        </w:rPr>
        <w:t>written in plain language that a general reader can understand.</w:t>
      </w:r>
      <w:r w:rsidR="005B36C0" w:rsidRPr="00042923">
        <w:rPr>
          <w:lang w:val="en-GB"/>
        </w:rPr>
        <w:t xml:space="preserve"> </w:t>
      </w:r>
      <w:r w:rsidR="00E046B8" w:rsidRPr="00042923">
        <w:rPr>
          <w:lang w:val="en-GB"/>
        </w:rPr>
        <w:t>Do not include citations. The abstract</w:t>
      </w:r>
      <w:r w:rsidRPr="00042923">
        <w:rPr>
          <w:lang w:val="en-GB"/>
        </w:rPr>
        <w:t xml:space="preserve"> should </w:t>
      </w:r>
      <w:r w:rsidR="00E046B8" w:rsidRPr="00042923">
        <w:rPr>
          <w:lang w:val="en-GB"/>
        </w:rPr>
        <w:t>provide:</w:t>
      </w:r>
      <w:r w:rsidRPr="00042923">
        <w:rPr>
          <w:lang w:val="en-GB"/>
        </w:rPr>
        <w:t xml:space="preserve"> </w:t>
      </w:r>
    </w:p>
    <w:p w14:paraId="365D8FDD" w14:textId="4A00ED9C" w:rsidR="00A16C38" w:rsidRPr="00042923" w:rsidRDefault="004A10BE" w:rsidP="00AC2069">
      <w:pPr>
        <w:pStyle w:val="AbstractSummary"/>
        <w:numPr>
          <w:ilvl w:val="0"/>
          <w:numId w:val="13"/>
        </w:numPr>
        <w:spacing w:before="0"/>
        <w:rPr>
          <w:lang w:val="en-GB"/>
        </w:rPr>
      </w:pPr>
      <w:r w:rsidRPr="00042923">
        <w:rPr>
          <w:lang w:val="en-GB"/>
        </w:rPr>
        <w:t xml:space="preserve">An opening sentence that </w:t>
      </w:r>
      <w:r w:rsidR="00A4424B" w:rsidRPr="00042923">
        <w:rPr>
          <w:lang w:val="en-GB"/>
        </w:rPr>
        <w:t>states</w:t>
      </w:r>
      <w:r w:rsidR="00A16C38" w:rsidRPr="00042923">
        <w:rPr>
          <w:lang w:val="en-GB"/>
        </w:rPr>
        <w:t xml:space="preserve"> the question/</w:t>
      </w:r>
      <w:r w:rsidR="00A4424B" w:rsidRPr="00042923">
        <w:rPr>
          <w:lang w:val="en-GB"/>
        </w:rPr>
        <w:t>problem addressed by the research</w:t>
      </w:r>
    </w:p>
    <w:p w14:paraId="3E64E9ED" w14:textId="20A8644C" w:rsidR="00A16C38" w:rsidRPr="00042923" w:rsidRDefault="00A16C38" w:rsidP="00AC2069">
      <w:pPr>
        <w:pStyle w:val="AbstractSummary"/>
        <w:numPr>
          <w:ilvl w:val="0"/>
          <w:numId w:val="13"/>
        </w:numPr>
        <w:spacing w:before="0"/>
        <w:rPr>
          <w:lang w:val="en-GB"/>
        </w:rPr>
      </w:pPr>
      <w:r w:rsidRPr="00042923">
        <w:rPr>
          <w:lang w:val="en-GB"/>
        </w:rPr>
        <w:t xml:space="preserve">Enough </w:t>
      </w:r>
      <w:r w:rsidR="004A10BE" w:rsidRPr="00042923">
        <w:rPr>
          <w:lang w:val="en-GB"/>
        </w:rPr>
        <w:t xml:space="preserve">background content </w:t>
      </w:r>
      <w:r w:rsidRPr="00042923">
        <w:rPr>
          <w:lang w:val="en-GB"/>
        </w:rPr>
        <w:t>to give context to the study</w:t>
      </w:r>
      <w:r w:rsidR="004A10BE" w:rsidRPr="00042923">
        <w:rPr>
          <w:lang w:val="en-GB"/>
        </w:rPr>
        <w:t xml:space="preserve"> </w:t>
      </w:r>
    </w:p>
    <w:p w14:paraId="406EFE5E" w14:textId="771C7D4A" w:rsidR="00A16C38" w:rsidRPr="00042923" w:rsidRDefault="00A16C38" w:rsidP="00AC2069">
      <w:pPr>
        <w:pStyle w:val="AbstractSummary"/>
        <w:numPr>
          <w:ilvl w:val="0"/>
          <w:numId w:val="13"/>
        </w:numPr>
        <w:spacing w:before="0"/>
        <w:rPr>
          <w:lang w:val="en-GB"/>
        </w:rPr>
      </w:pPr>
      <w:r w:rsidRPr="00042923">
        <w:rPr>
          <w:lang w:val="en-GB"/>
        </w:rPr>
        <w:t xml:space="preserve">A brief statement of primary results </w:t>
      </w:r>
    </w:p>
    <w:p w14:paraId="7D212ABF" w14:textId="1AFF7D3E" w:rsidR="004A10BE" w:rsidRPr="00042923" w:rsidRDefault="00A16C38" w:rsidP="00AC2069">
      <w:pPr>
        <w:pStyle w:val="AbstractSummary"/>
        <w:numPr>
          <w:ilvl w:val="0"/>
          <w:numId w:val="13"/>
        </w:numPr>
        <w:spacing w:before="0"/>
        <w:rPr>
          <w:lang w:val="en-GB"/>
        </w:rPr>
      </w:pPr>
      <w:r w:rsidRPr="00042923">
        <w:rPr>
          <w:lang w:val="en-GB"/>
        </w:rPr>
        <w:t>A short</w:t>
      </w:r>
      <w:r w:rsidR="004A10BE" w:rsidRPr="00042923">
        <w:rPr>
          <w:lang w:val="en-GB"/>
        </w:rPr>
        <w:t xml:space="preserve"> concluding </w:t>
      </w:r>
      <w:proofErr w:type="gramStart"/>
      <w:r w:rsidR="004A10BE" w:rsidRPr="00042923">
        <w:rPr>
          <w:lang w:val="en-GB"/>
        </w:rPr>
        <w:t>sentence</w:t>
      </w:r>
      <w:proofErr w:type="gramEnd"/>
    </w:p>
    <w:p w14:paraId="7C71CFFA" w14:textId="3F6E3A82" w:rsidR="007E1FBC" w:rsidRPr="00042923" w:rsidRDefault="00FC2185" w:rsidP="00AC2069">
      <w:pPr>
        <w:pStyle w:val="Paragraph"/>
        <w:spacing w:before="0"/>
        <w:ind w:firstLine="0"/>
        <w:rPr>
          <w:b/>
          <w:lang w:val="en-GB"/>
        </w:rPr>
      </w:pPr>
      <w:r w:rsidRPr="00945816">
        <w:rPr>
          <w:b/>
          <w:highlight w:val="yellow"/>
          <w:lang w:val="en-GB"/>
        </w:rPr>
        <w:t>Teaser</w:t>
      </w:r>
    </w:p>
    <w:p w14:paraId="02C769B1" w14:textId="1C13A6FB" w:rsidR="00FC2185" w:rsidRPr="00042923" w:rsidRDefault="00A320EB" w:rsidP="00A320EB">
      <w:pPr>
        <w:pStyle w:val="Paragraph"/>
        <w:spacing w:before="0"/>
        <w:ind w:left="720" w:firstLine="0"/>
        <w:rPr>
          <w:lang w:val="en-GB"/>
        </w:rPr>
      </w:pPr>
      <w:r w:rsidRPr="00042923">
        <w:rPr>
          <w:lang w:val="en-GB"/>
        </w:rPr>
        <w:t>This one-sentence summary (125 characters with period) provides a snapshot of your research for non-specialist readers and should complement rather than repeat the title.</w:t>
      </w:r>
    </w:p>
    <w:p w14:paraId="38F9B07E" w14:textId="77777777" w:rsidR="00A320EB" w:rsidRPr="00042923" w:rsidRDefault="00A320EB" w:rsidP="000377D0">
      <w:pPr>
        <w:pStyle w:val="Paragraph"/>
        <w:spacing w:before="0"/>
        <w:ind w:left="720" w:firstLine="0"/>
        <w:rPr>
          <w:b/>
          <w:lang w:val="en-GB"/>
        </w:rPr>
      </w:pPr>
    </w:p>
    <w:p w14:paraId="3544ADEB" w14:textId="77777777" w:rsidR="004A10BE" w:rsidRPr="00042923" w:rsidRDefault="007E1FBC" w:rsidP="00AC2069">
      <w:pPr>
        <w:pStyle w:val="Paragraph"/>
        <w:spacing w:before="0"/>
        <w:ind w:firstLine="0"/>
        <w:rPr>
          <w:b/>
          <w:smallCaps/>
          <w:lang w:val="en-GB"/>
        </w:rPr>
      </w:pPr>
      <w:r w:rsidRPr="00042923">
        <w:rPr>
          <w:b/>
          <w:smallCaps/>
          <w:lang w:val="en-GB"/>
        </w:rPr>
        <w:t>MAIN TEXT</w:t>
      </w:r>
    </w:p>
    <w:p w14:paraId="26D0F334" w14:textId="77777777" w:rsidR="00A16C38" w:rsidRPr="00042923" w:rsidRDefault="00A16C38" w:rsidP="00AC2069">
      <w:pPr>
        <w:pStyle w:val="Paragraph"/>
        <w:spacing w:before="0"/>
        <w:ind w:firstLine="0"/>
        <w:rPr>
          <w:b/>
          <w:lang w:val="en-GB"/>
        </w:rPr>
      </w:pPr>
    </w:p>
    <w:p w14:paraId="390EDBC5" w14:textId="77777777" w:rsidR="00DF2EEA" w:rsidRPr="00042923" w:rsidRDefault="00DF2EEA" w:rsidP="00AC2069">
      <w:pPr>
        <w:pStyle w:val="Paragraph"/>
        <w:spacing w:before="0"/>
        <w:ind w:firstLine="0"/>
        <w:rPr>
          <w:b/>
          <w:lang w:val="en-GB"/>
        </w:rPr>
      </w:pPr>
      <w:r w:rsidRPr="00042923">
        <w:rPr>
          <w:b/>
          <w:lang w:val="en-GB"/>
        </w:rPr>
        <w:t>The manuscript should be a maximum of 15,000 words.</w:t>
      </w:r>
    </w:p>
    <w:p w14:paraId="0A11F228" w14:textId="77777777" w:rsidR="00DF2EEA" w:rsidRPr="00042923" w:rsidRDefault="00DF2EEA" w:rsidP="00AC2069">
      <w:pPr>
        <w:pStyle w:val="Paragraph"/>
        <w:spacing w:before="0"/>
        <w:ind w:firstLine="0"/>
        <w:rPr>
          <w:b/>
          <w:lang w:val="en-GB"/>
        </w:rPr>
      </w:pPr>
    </w:p>
    <w:p w14:paraId="6D8396FC" w14:textId="0C539326" w:rsidR="004A10BE" w:rsidRPr="00042923" w:rsidRDefault="004A10BE" w:rsidP="00EF196E">
      <w:pPr>
        <w:pStyle w:val="Paragraph"/>
        <w:tabs>
          <w:tab w:val="left" w:pos="5773"/>
        </w:tabs>
        <w:spacing w:before="0"/>
        <w:ind w:firstLine="0"/>
        <w:rPr>
          <w:b/>
          <w:lang w:val="en-GB"/>
        </w:rPr>
      </w:pPr>
      <w:commentRangeStart w:id="2"/>
      <w:r w:rsidRPr="00042923">
        <w:rPr>
          <w:b/>
          <w:lang w:val="en-GB"/>
        </w:rPr>
        <w:t>Introduction</w:t>
      </w:r>
      <w:commentRangeEnd w:id="2"/>
      <w:r w:rsidR="005D52A3">
        <w:rPr>
          <w:rStyle w:val="CommentReference"/>
        </w:rPr>
        <w:commentReference w:id="2"/>
      </w:r>
      <w:r w:rsidR="00EF196E">
        <w:rPr>
          <w:b/>
          <w:lang w:val="en-GB"/>
        </w:rPr>
        <w:tab/>
      </w:r>
    </w:p>
    <w:p w14:paraId="1F5C196D" w14:textId="4B11BD8D" w:rsidR="00CD0C26" w:rsidRPr="002622C2" w:rsidRDefault="009E2D54" w:rsidP="0025361E">
      <w:pPr>
        <w:pStyle w:val="Paragraph"/>
        <w:spacing w:before="0"/>
        <w:ind w:firstLine="0"/>
        <w:rPr>
          <w:bCs/>
          <w:lang w:val="en-CA"/>
        </w:rPr>
      </w:pPr>
      <w:r w:rsidRPr="002622C2">
        <w:rPr>
          <w:bCs/>
          <w:lang w:val="en-GB"/>
        </w:rPr>
        <w:t>Decades of careless use and improper disposal have resulted in plastic pollution accumulating almost everywhere on earth</w:t>
      </w:r>
      <w:r w:rsidR="00661697" w:rsidRPr="002622C2">
        <w:rPr>
          <w:bCs/>
          <w:lang w:val="en-GB"/>
        </w:rPr>
        <w:t xml:space="preserve"> </w:t>
      </w:r>
      <w:r w:rsidRPr="002622C2">
        <w:rPr>
          <w:bCs/>
          <w:lang w:val="en-GB"/>
        </w:rPr>
        <w:fldChar w:fldCharType="begin" w:fldLock="1"/>
      </w:r>
      <w:r w:rsidR="00960B39">
        <w:rPr>
          <w:bCs/>
          <w:lang w:val="en-GB"/>
        </w:rPr>
        <w:instrText>ADDIN CSL_CITATION {"citationItems":[{"id":"ITEM-1","itemData":{"DOI":"10.1016/j.marpolbul.2011.09.025","ISSN":"0025326X","abstract":"Since the mass production of plastics began in the 1940s, microplastic contamination of the marine environment has been a growing problem. Here, a review of the literature has been conducted with the following objectives: (1) to summarise the properties, nomenclature and sources of microplastics; (2) to discuss the routes by which microplastics enter the marine environment; (3) to evaluate the methods by which microplastics are detected in the marine environment; (4) to assess spatial and temporal trends of microplastic abundance; and (5) to discuss the environmental impact of microplastics. Microplastics are both abundant and widespread within the marine environment, found in their highest concentrations along coastlines and within mid-ocean gyres. Ingestion of microplastics has been demonstrated in a range of marine organisms, a process which may facilitate the transfer of chemical additives or hydrophobic waterborne pollutants to biota. We conclude by highlighting key future research areas for scientists and policymakers. © 2011 Elsevier Ltd.","author":[{"dropping-particle":"","family":"Cole","given":"Matthew","non-dropping-particle":"","parse-names":false,"suffix":""},{"dropping-particle":"","family":"Lindeque","given":"Pennie","non-dropping-particle":"","parse-names":false,"suffix":""},{"dropping-particle":"","family":"Halsband","given":"Claudia","non-dropping-particle":"","parse-names":false,"suffix":""},{"dropping-particle":"","family":"Galloway","given":"Tamara S.","non-dropping-particle":"","parse-names":false,"suffix":""}],"container-title":"Marine Pollution Bulletin","id":"ITEM-1","issue":"12","issued":{"date-parts":[["2011"]]},"page":"2588-2597","publisher":"Elsevier Ltd","title":"Microplastics as contaminants in the marine environment: A review","type":"article-journal","volume":"62"},"uris":["http://www.mendeley.com/documents/?uuid=5c448d87-e8c5-4d66-812c-3e3eff70a7f7","http://www.mendeley.com/documents/?uuid=e84ce74d-4632-4759-84da-6faea1ff226d"]},{"id":"ITEM-2","itemData":{"DOI":"10.1126/science.abc4428","ISSN":"10959203","PMID":"32527817","author":[{"dropping-particle":"","family":"Rochman","given":"Chelsea M.","non-dropping-particle":"","parse-names":false,"suffix":""},{"dropping-particle":"","family":"Hoellein","given":"Timothy","non-dropping-particle":"","parse-names":false,"suffix":""}],"container-title":"Science (New York, N.Y.)","id":"ITEM-2","issue":"6496","issued":{"date-parts":[["2020"]]},"page":"1184-1185","title":"The global odyssey of plastic pollution","type":"article-journal","volume":"368"},"uris":["http://www.mendeley.com/documents/?uuid=38b650a8-f7ce-4480-be74-e57ed112f5ae","http://www.mendeley.com/documents/?uuid=840e66d2-b557-4051-b610-bf60cddacf6a"]}],"mendeley":{"formattedCitation":"(&lt;i&gt;1&lt;/i&gt;, &lt;i&gt;2&lt;/i&gt;)","plainTextFormattedCitation":"(1, 2)","previouslyFormattedCitation":"(&lt;i&gt;1&lt;/i&gt;, &lt;i&gt;2&lt;/i&gt;)"},"properties":{"noteIndex":0},"schema":"https://github.com/citation-style-language/schema/raw/master/csl-citation.json"}</w:instrText>
      </w:r>
      <w:r w:rsidRPr="002622C2">
        <w:rPr>
          <w:bCs/>
          <w:lang w:val="en-GB"/>
        </w:rPr>
        <w:fldChar w:fldCharType="separate"/>
      </w:r>
      <w:r w:rsidR="00960B39" w:rsidRPr="00960B39">
        <w:rPr>
          <w:bCs/>
          <w:noProof/>
          <w:lang w:val="en-GB"/>
        </w:rPr>
        <w:t>(</w:t>
      </w:r>
      <w:r w:rsidR="00960B39" w:rsidRPr="00960B39">
        <w:rPr>
          <w:bCs/>
          <w:i/>
          <w:noProof/>
          <w:lang w:val="en-GB"/>
        </w:rPr>
        <w:t>1</w:t>
      </w:r>
      <w:r w:rsidR="00960B39" w:rsidRPr="00960B39">
        <w:rPr>
          <w:bCs/>
          <w:noProof/>
          <w:lang w:val="en-GB"/>
        </w:rPr>
        <w:t xml:space="preserve">, </w:t>
      </w:r>
      <w:r w:rsidR="00960B39" w:rsidRPr="00960B39">
        <w:rPr>
          <w:bCs/>
          <w:i/>
          <w:noProof/>
          <w:lang w:val="en-GB"/>
        </w:rPr>
        <w:t>2</w:t>
      </w:r>
      <w:r w:rsidR="00960B39" w:rsidRPr="00960B39">
        <w:rPr>
          <w:bCs/>
          <w:noProof/>
          <w:lang w:val="en-GB"/>
        </w:rPr>
        <w:t>)</w:t>
      </w:r>
      <w:r w:rsidRPr="002622C2">
        <w:rPr>
          <w:bCs/>
          <w:lang w:val="en-GB"/>
        </w:rPr>
        <w:fldChar w:fldCharType="end"/>
      </w:r>
      <w:r w:rsidR="00907A87" w:rsidRPr="002622C2">
        <w:rPr>
          <w:bCs/>
          <w:lang w:val="en-GB"/>
        </w:rPr>
        <w:t xml:space="preserve"> and</w:t>
      </w:r>
      <w:r w:rsidR="00A6100E" w:rsidRPr="002622C2">
        <w:rPr>
          <w:bCs/>
          <w:lang w:val="en-GB"/>
        </w:rPr>
        <w:t xml:space="preserve"> </w:t>
      </w:r>
      <w:r w:rsidR="00CD0C26" w:rsidRPr="002622C2">
        <w:rPr>
          <w:bCs/>
          <w:lang w:val="en-GB"/>
        </w:rPr>
        <w:t>micro</w:t>
      </w:r>
      <w:r w:rsidR="00630E77" w:rsidRPr="002622C2">
        <w:rPr>
          <w:bCs/>
          <w:lang w:val="en-GB"/>
        </w:rPr>
        <w:t xml:space="preserve">plastics </w:t>
      </w:r>
      <w:r w:rsidR="00CD0C26" w:rsidRPr="002622C2">
        <w:rPr>
          <w:bCs/>
          <w:lang w:val="en-GB"/>
        </w:rPr>
        <w:t xml:space="preserve">– defined as plastic particles &lt;5 mm in size that are insoluble in water – </w:t>
      </w:r>
      <w:r w:rsidR="000E6306" w:rsidRPr="002622C2">
        <w:rPr>
          <w:bCs/>
          <w:lang w:val="en-GB"/>
        </w:rPr>
        <w:t xml:space="preserve">have </w:t>
      </w:r>
      <w:r w:rsidR="00A6100E" w:rsidRPr="002622C2">
        <w:rPr>
          <w:bCs/>
          <w:lang w:val="en-GB"/>
        </w:rPr>
        <w:t xml:space="preserve">now </w:t>
      </w:r>
      <w:r w:rsidR="000E6306" w:rsidRPr="002622C2">
        <w:rPr>
          <w:bCs/>
          <w:lang w:val="en-GB"/>
        </w:rPr>
        <w:t xml:space="preserve">been documented in even the most remote </w:t>
      </w:r>
      <w:commentRangeStart w:id="3"/>
      <w:r w:rsidR="000E6306" w:rsidRPr="002622C2">
        <w:rPr>
          <w:bCs/>
          <w:lang w:val="en-GB"/>
        </w:rPr>
        <w:t>environments</w:t>
      </w:r>
      <w:commentRangeEnd w:id="3"/>
      <w:r w:rsidR="000E6306" w:rsidRPr="00960B39">
        <w:rPr>
          <w:rStyle w:val="CommentReference"/>
          <w:sz w:val="24"/>
          <w:szCs w:val="24"/>
        </w:rPr>
        <w:commentReference w:id="3"/>
      </w:r>
      <w:r w:rsidR="001A0AEE">
        <w:rPr>
          <w:bCs/>
          <w:lang w:val="en-GB"/>
        </w:rPr>
        <w:t xml:space="preserve"> </w:t>
      </w:r>
      <w:r w:rsidR="001A0AEE">
        <w:rPr>
          <w:bCs/>
          <w:lang w:val="en-GB"/>
        </w:rPr>
        <w:fldChar w:fldCharType="begin" w:fldLock="1"/>
      </w:r>
      <w:r w:rsidR="001A0AEE">
        <w:rPr>
          <w:bCs/>
          <w:lang w:val="en-GB"/>
        </w:rPr>
        <w:instrText>ADDIN CSL_CITATION {"citationItems":[{"id":"ITEM-1","itemData":{"DOI":"10.1016/j.marpolbul.2014.06.001","ISSN":"18793363","PMID":"24973278","abstract":"Despite the large and growing literature on microplastics in the ocean, little information exists on microplastics in freshwater systems. This study is the first to evaluate the abundance, distribution, and composition of pelagic microplastic pollution in a large, remote, mountain lake. We quantified pelagic microplastics and shoreline anthropogenic debris in Lake Hovsgol, Mongolia. With an average microplastic density of 20,264 particles km-2, Lake Hovsgol is more heavily polluted with microplastics than the more developed Lakes Huron and Superior in the Laurentian Great Lakes. Fragments and films were the most abundant microplastic types; no plastic microbeads and few pellets were observed. Household plastics dominated the shoreline debris and were comprised largely of plastic bottles, fishing gear, and bags. Microplastic density decreased with distance from the southwestern shore, the most populated and accessible section of the park, and was distributed by the prevailing winds. These results demonstrate that without proper waste management, low-density populations can heavily pollute freshwater systems with consumer plastics. © 2014 Elsevier Ltd.","author":[{"dropping-particle":"","family":"Free","given":"Christopher M.","non-dropping-particle":"","parse-names":false,"suffix":""},{"dropping-particle":"","family":"Jensen","given":"Olaf P.","non-dropping-particle":"","parse-names":false,"suffix":""},{"dropping-particle":"","family":"Mason","given":"Sherri A.","non-dropping-particle":"","parse-names":false,"suffix":""},{"dropping-particle":"","family":"Eriksen","given":"Marcus","non-dropping-particle":"","parse-names":false,"suffix":""},{"dropping-particle":"","family":"Williamson","given":"Nicholas J.","non-dropping-particle":"","parse-names":false,"suffix":""},{"dropping-particle":"","family":"Boldgiv","given":"Bazartseren","non-dropping-particle":"","parse-names":false,"suffix":""}],"container-title":"Marine Pollution Bulletin","id":"ITEM-1","issue":"1","issued":{"date-parts":[["2014"]]},"page":"156-163","publisher":"Elsevier Ltd","title":"High-levels of microplastic pollution in a large, remote, mountain lake","type":"article-journal","volume":"85"},"uris":["http://www.mendeley.com/documents/?uuid=099f9c82-542a-4acb-a0f4-ed25bfd34cd2"]},{"id":"ITEM-2","itemData":{"DOI":"10.1038/srep14947","ISSN":"20452322","PMID":"26446348","abstract":"Plastic, as a form of marine litter, is found in varying quantities and sizes around the globe from surface waters to deep-sea sediments. Identifying patterns of microplastic distribution will benefit an understanding of the scale of their potential effect on the environment and organisms. As sea ice extent is reducing in the Arctic, heightened shipping and fishing activity may increase marine pollution in the area. Microplastics may enter the region following ocean transport and local input, although baseline contamination measurements are still required. Here we present the first study of microplastics in Arctic waters, south and southwest of Svalbard, Norway. Microplastics were found in surface (top 16cm) and sub-surface (6 depth) samples using two independent techniques. Origins and pathways bringing microplastic to the Arctic remain unclear. Particle composition (95% fibres) suggests they may either result from the breakdown of larger items (transported over large distances by prevailing currents, or derived from local vessel activity), or input in sewage and wastewater from coastal areas. Concurrent observations of high zooplankton abundance suggest a high probability for marine biota to encounter microplastics and a potential for trophic interactions. Further research is required to understand the effects of microplastic-biota interaction within this productive environment.","author":[{"dropping-particle":"","family":"Lusher","given":"Amy L.","non-dropping-particle":"","parse-names":false,"suffix":""},{"dropping-particle":"","family":"Tirelli","given":"Valentina","non-dropping-particle":"","parse-names":false,"suffix":""},{"dropping-particle":"","family":"O'Connor","given":"Ian","non-dropping-particle":"","parse-names":false,"suffix":""},{"dropping-particle":"","family":"Officer","given":"Rick","non-dropping-particle":"","parse-names":false,"suffix":""}],"container-title":"Scientific Reports","id":"ITEM-2","issue":"October","issued":{"date-parts":[["2015"]]},"page":"1-9","publisher":"Nature Publishing Group","title":"Microplastics in Arctic polar waters: The first reported values of particles in surface and sub-surface samples","type":"article-journal","volume":"5"},"uris":["http://www.mendeley.com/documents/?uuid=5747c0c4-7c97-4d58-81b5-d713fd64e99b"]},{"id":"ITEM-3","itemData":{"DOI":"10.1126/sciadv.aax1157","ISSN":"23752548","PMID":"31453336","abstract":"Microplastics (MPs) are ubiquitous, and considerable quantities prevail even in the Arctic; however, there are large knowledge gaps regarding pathways to the North. To assess whether atmospheric transport plays a role, we analyzed snow samples from ice floes in Fram Strait. For comparison, we investigated snow samples from remote (Swiss Alps) and populated (Bremen, Bavaria) European sites. MPs were identified by Fourier transform infrared imaging in 20 of 21 samples. The MP concentration of Arctic snow was significantly lower (0 to 14.4 × 103 N liter−1) than European snow (0.19 × 103 to 154 × 103 N liter−1) but still substantial. Polymer composition varied strongly, but varnish, rubber, polyethylene, and polyamide dominated overall. Most particles were in the smallest size range indicating large numbers of particles below the detection limit of 11 m. Our data highlight that atmospheric transport and deposition can be notable pathways for MPs meriting more research.","author":[{"dropping-particle":"","family":"Bergmann","given":"Melanie","non-dropping-particle":"","parse-names":false,"suffix":""},{"dropping-particle":"","family":"Mützel","given":"Sophia","non-dropping-particle":"","parse-names":false,"suffix":""},{"dropping-particle":"","family":"Primpke","given":"Sebastian","non-dropping-particle":"","parse-names":false,"suffix":""},{"dropping-particle":"","family":"Tekman","given":"Mine B.","non-dropping-particle":"","parse-names":false,"suffix":""},{"dropping-particle":"","family":"Trachsel","given":"Jürg","non-dropping-particle":"","parse-names":false,"suffix":""},{"dropping-particle":"","family":"Gerdts","given":"Gunnar","non-dropping-particle":"","parse-names":false,"suffix":""}],"container-title":"Science Advances","id":"ITEM-3","issue":"8","issued":{"date-parts":[["2019"]]},"page":"1-11","title":"White and wonderful? Microplastics prevail in snow from the Alps to the Arctic","type":"article-journal","volume":"5"},"uris":["http://www.mendeley.com/documents/?uuid=bf7e761e-cd68-4d0d-bca5-87c2c2b6880a"]}],"mendeley":{"formattedCitation":"(&lt;i&gt;3&lt;/i&gt;–&lt;i&gt;5&lt;/i&gt;)","plainTextFormattedCitation":"(3–5)","previouslyFormattedCitation":"(&lt;i&gt;3&lt;/i&gt;–&lt;i&gt;5&lt;/i&gt;)"},"properties":{"noteIndex":0},"schema":"https://github.com/citation-style-language/schema/raw/master/csl-citation.json"}</w:instrText>
      </w:r>
      <w:r w:rsidR="001A0AEE">
        <w:rPr>
          <w:bCs/>
          <w:lang w:val="en-GB"/>
        </w:rPr>
        <w:fldChar w:fldCharType="separate"/>
      </w:r>
      <w:r w:rsidR="001A0AEE" w:rsidRPr="001A0AEE">
        <w:rPr>
          <w:bCs/>
          <w:noProof/>
          <w:lang w:val="en-GB"/>
        </w:rPr>
        <w:t>(</w:t>
      </w:r>
      <w:r w:rsidR="001A0AEE" w:rsidRPr="001A0AEE">
        <w:rPr>
          <w:bCs/>
          <w:i/>
          <w:noProof/>
          <w:lang w:val="en-GB"/>
        </w:rPr>
        <w:t>3</w:t>
      </w:r>
      <w:r w:rsidR="001A0AEE" w:rsidRPr="001A0AEE">
        <w:rPr>
          <w:bCs/>
          <w:noProof/>
          <w:lang w:val="en-GB"/>
        </w:rPr>
        <w:t>–</w:t>
      </w:r>
      <w:r w:rsidR="001A0AEE" w:rsidRPr="001A0AEE">
        <w:rPr>
          <w:bCs/>
          <w:i/>
          <w:noProof/>
          <w:lang w:val="en-GB"/>
        </w:rPr>
        <w:t>5</w:t>
      </w:r>
      <w:r w:rsidR="001A0AEE" w:rsidRPr="001A0AEE">
        <w:rPr>
          <w:bCs/>
          <w:noProof/>
          <w:lang w:val="en-GB"/>
        </w:rPr>
        <w:t>)</w:t>
      </w:r>
      <w:r w:rsidR="001A0AEE">
        <w:rPr>
          <w:bCs/>
          <w:lang w:val="en-GB"/>
        </w:rPr>
        <w:fldChar w:fldCharType="end"/>
      </w:r>
      <w:r w:rsidRPr="002622C2">
        <w:rPr>
          <w:bCs/>
          <w:lang w:val="en-GB"/>
        </w:rPr>
        <w:t xml:space="preserve">. </w:t>
      </w:r>
      <w:r w:rsidR="00D57355" w:rsidRPr="002622C2">
        <w:rPr>
          <w:bCs/>
          <w:lang w:val="en-CA"/>
        </w:rPr>
        <w:t xml:space="preserve">The </w:t>
      </w:r>
      <w:r w:rsidR="004314E0" w:rsidRPr="002622C2">
        <w:rPr>
          <w:bCs/>
          <w:lang w:val="en-CA"/>
        </w:rPr>
        <w:t>exponentially increasing</w:t>
      </w:r>
      <w:r w:rsidR="00D57355" w:rsidRPr="002622C2">
        <w:rPr>
          <w:bCs/>
          <w:lang w:val="en-CA"/>
        </w:rPr>
        <w:t xml:space="preserve"> volume of plastic</w:t>
      </w:r>
      <w:r w:rsidR="00A31496" w:rsidRPr="002622C2">
        <w:rPr>
          <w:bCs/>
          <w:lang w:val="en-CA"/>
        </w:rPr>
        <w:t xml:space="preserve"> pollution</w:t>
      </w:r>
      <w:r w:rsidR="00D57355" w:rsidRPr="002622C2">
        <w:rPr>
          <w:bCs/>
          <w:lang w:val="en-CA"/>
        </w:rPr>
        <w:t xml:space="preserve"> making </w:t>
      </w:r>
      <w:r w:rsidR="00A31496" w:rsidRPr="002622C2">
        <w:rPr>
          <w:bCs/>
          <w:lang w:val="en-CA"/>
        </w:rPr>
        <w:t>its</w:t>
      </w:r>
      <w:r w:rsidR="00D57355" w:rsidRPr="002622C2">
        <w:rPr>
          <w:bCs/>
          <w:lang w:val="en-CA"/>
        </w:rPr>
        <w:t xml:space="preserve"> way into rivers, lakes and oceans has drawn considerable scientific, public, and governmental attention</w:t>
      </w:r>
      <w:r w:rsidR="001A0AEE">
        <w:rPr>
          <w:bCs/>
          <w:lang w:val="en-CA"/>
        </w:rPr>
        <w:t xml:space="preserve"> </w:t>
      </w:r>
      <w:r w:rsidR="00EF196E">
        <w:rPr>
          <w:bCs/>
          <w:lang w:val="en-CA"/>
        </w:rPr>
        <w:fldChar w:fldCharType="begin" w:fldLock="1"/>
      </w:r>
      <w:r w:rsidR="00EF196E">
        <w:rPr>
          <w:bCs/>
          <w:lang w:val="en-CA"/>
        </w:rPr>
        <w:instrText>ADDIN CSL_CITATION {"citationItems":[{"id":"ITEM-1","itemData":{"author":[{"dropping-particle":"","family":"European Commission","given":"","non-dropping-particle":"","parse-names":false,"suffix":""}],"id":"ITEM-1","issued":{"date-parts":[["2018"]]},"publisher-place":"Brussels","title":"A European Strategy for Plastics in a Circular Economy. Communication from the Commission to the European Parliament, the Council, the European Economic and Social Committee and the Committee of the Regions","type":"report"},"uris":["http://www.mendeley.com/documents/?uuid=153572cf-e0d7-454f-a245-5a2a1b91a653"]}],"mendeley":{"formattedCitation":"(&lt;i&gt;6&lt;/i&gt;)","plainTextFormattedCitation":"(6)","previouslyFormattedCitation":"(&lt;i&gt;6&lt;/i&gt;)"},"properties":{"noteIndex":0},"schema":"https://github.com/citation-style-language/schema/raw/master/csl-citation.json"}</w:instrText>
      </w:r>
      <w:r w:rsidR="00EF196E">
        <w:rPr>
          <w:bCs/>
          <w:lang w:val="en-CA"/>
        </w:rPr>
        <w:fldChar w:fldCharType="separate"/>
      </w:r>
      <w:r w:rsidR="00EF196E" w:rsidRPr="00EF196E">
        <w:rPr>
          <w:bCs/>
          <w:noProof/>
          <w:lang w:val="en-CA"/>
        </w:rPr>
        <w:t>(</w:t>
      </w:r>
      <w:r w:rsidR="00EF196E" w:rsidRPr="00EF196E">
        <w:rPr>
          <w:bCs/>
          <w:i/>
          <w:noProof/>
          <w:lang w:val="en-CA"/>
        </w:rPr>
        <w:t>6</w:t>
      </w:r>
      <w:r w:rsidR="00EF196E" w:rsidRPr="00EF196E">
        <w:rPr>
          <w:bCs/>
          <w:noProof/>
          <w:lang w:val="en-CA"/>
        </w:rPr>
        <w:t>)</w:t>
      </w:r>
      <w:r w:rsidR="00EF196E">
        <w:rPr>
          <w:bCs/>
          <w:lang w:val="en-CA"/>
        </w:rPr>
        <w:fldChar w:fldCharType="end"/>
      </w:r>
      <w:r w:rsidR="00907A87" w:rsidRPr="002622C2">
        <w:rPr>
          <w:bCs/>
          <w:lang w:val="en-CA"/>
        </w:rPr>
        <w:t>.</w:t>
      </w:r>
      <w:r w:rsidR="00702179" w:rsidRPr="002622C2">
        <w:rPr>
          <w:bCs/>
          <w:lang w:val="en-CA"/>
        </w:rPr>
        <w:t xml:space="preserve"> However, d</w:t>
      </w:r>
      <w:r w:rsidR="00D57355" w:rsidRPr="002622C2">
        <w:rPr>
          <w:bCs/>
          <w:lang w:val="en-CA"/>
        </w:rPr>
        <w:t>espite the tens of thousands of peer reviewed publications on</w:t>
      </w:r>
      <w:r w:rsidR="00907A87" w:rsidRPr="002622C2">
        <w:rPr>
          <w:bCs/>
          <w:lang w:val="en-CA"/>
        </w:rPr>
        <w:t xml:space="preserve"> </w:t>
      </w:r>
      <w:r w:rsidR="004314E0" w:rsidRPr="002622C2">
        <w:rPr>
          <w:bCs/>
          <w:lang w:val="en-CA"/>
        </w:rPr>
        <w:t>plastic pollution</w:t>
      </w:r>
      <w:r w:rsidR="00D57355" w:rsidRPr="002622C2">
        <w:rPr>
          <w:bCs/>
          <w:lang w:val="en-CA"/>
        </w:rPr>
        <w:t xml:space="preserve">, </w:t>
      </w:r>
      <w:r w:rsidR="00907A87" w:rsidRPr="002622C2">
        <w:rPr>
          <w:bCs/>
          <w:lang w:val="en-CA"/>
        </w:rPr>
        <w:t>the overwhelming majority</w:t>
      </w:r>
      <w:r w:rsidR="00D57355" w:rsidRPr="002622C2">
        <w:rPr>
          <w:bCs/>
          <w:lang w:val="en-CA"/>
        </w:rPr>
        <w:t xml:space="preserve"> of these have focused on</w:t>
      </w:r>
      <w:r w:rsidR="00907A87" w:rsidRPr="002622C2">
        <w:rPr>
          <w:bCs/>
          <w:lang w:val="en-CA"/>
        </w:rPr>
        <w:t xml:space="preserve"> aquatic ecosystems</w:t>
      </w:r>
      <w:r w:rsidR="00D57355" w:rsidRPr="002622C2">
        <w:rPr>
          <w:bCs/>
          <w:lang w:val="en-CA"/>
        </w:rPr>
        <w:t xml:space="preserve">, and very little is known about the </w:t>
      </w:r>
      <w:r w:rsidR="00907A87" w:rsidRPr="002622C2">
        <w:rPr>
          <w:bCs/>
          <w:lang w:val="en-CA"/>
        </w:rPr>
        <w:t>effects</w:t>
      </w:r>
      <w:r w:rsidR="00D57355" w:rsidRPr="002622C2">
        <w:rPr>
          <w:bCs/>
          <w:lang w:val="en-CA"/>
        </w:rPr>
        <w:t xml:space="preserve"> of </w:t>
      </w:r>
      <w:r w:rsidR="009F7CC1" w:rsidRPr="002622C2">
        <w:rPr>
          <w:bCs/>
          <w:lang w:val="en-CA"/>
        </w:rPr>
        <w:t>MPs</w:t>
      </w:r>
      <w:r w:rsidR="00D57355" w:rsidRPr="002622C2">
        <w:rPr>
          <w:bCs/>
          <w:lang w:val="en-CA"/>
        </w:rPr>
        <w:t xml:space="preserve"> </w:t>
      </w:r>
      <w:r w:rsidR="00907A87" w:rsidRPr="002622C2">
        <w:rPr>
          <w:bCs/>
          <w:lang w:val="en-CA"/>
        </w:rPr>
        <w:t xml:space="preserve">in </w:t>
      </w:r>
      <w:commentRangeStart w:id="4"/>
      <w:r w:rsidR="00907A87" w:rsidRPr="002622C2">
        <w:rPr>
          <w:bCs/>
          <w:lang w:val="en-CA"/>
        </w:rPr>
        <w:t>terrestrial systems</w:t>
      </w:r>
      <w:commentRangeEnd w:id="4"/>
      <w:r w:rsidR="00907A87" w:rsidRPr="00EF196E">
        <w:rPr>
          <w:rStyle w:val="CommentReference"/>
          <w:sz w:val="24"/>
          <w:szCs w:val="24"/>
        </w:rPr>
        <w:commentReference w:id="4"/>
      </w:r>
      <w:r w:rsidR="001A0AEE">
        <w:rPr>
          <w:bCs/>
          <w:lang w:val="en-CA"/>
        </w:rPr>
        <w:t xml:space="preserve"> </w:t>
      </w:r>
      <w:r w:rsidR="001A0AEE">
        <w:rPr>
          <w:bCs/>
          <w:lang w:val="en-CA"/>
        </w:rPr>
        <w:fldChar w:fldCharType="begin" w:fldLock="1"/>
      </w:r>
      <w:r w:rsidR="00EF196E">
        <w:rPr>
          <w:bCs/>
          <w:lang w:val="en-CA"/>
        </w:rPr>
        <w:instrText>ADDIN CSL_CITATION {"citationItems":[{"id":"ITEM-1","itemData":{"DOI":"10.1126/science.abb5979","ISSN":"0036-8075","abstract":"Research shifts from ecotoxicology to ecosystem effects and Earth system feedbacks","author":[{"dropping-particle":"","family":"Rillig","given":"Matthias C.","non-dropping-particle":"","parse-names":false,"suffix":""},{"dropping-particle":"","family":"Lehmann","given":"Anika","non-dropping-particle":"","parse-names":false,"suffix":""}],"container-title":"Science","id":"ITEM-1","issue":"6498","issued":{"date-parts":[["2020","6","26"]]},"page":"1430-1431","title":"Microplastic in terrestrial ecosystems","type":"article-journal","volume":"368"},"uris":["http://www.mendeley.com/documents/?uuid=1e4b0021-00a4-436e-a67d-663f5863ce10"]}],"mendeley":{"formattedCitation":"(&lt;i&gt;7&lt;/i&gt;)","plainTextFormattedCitation":"(7)","previouslyFormattedCitation":"(&lt;i&gt;7&lt;/i&gt;)"},"properties":{"noteIndex":0},"schema":"https://github.com/citation-style-language/schema/raw/master/csl-citation.json"}</w:instrText>
      </w:r>
      <w:r w:rsidR="001A0AEE">
        <w:rPr>
          <w:bCs/>
          <w:lang w:val="en-CA"/>
        </w:rPr>
        <w:fldChar w:fldCharType="separate"/>
      </w:r>
      <w:r w:rsidR="00EF196E" w:rsidRPr="00EF196E">
        <w:rPr>
          <w:bCs/>
          <w:noProof/>
          <w:lang w:val="en-CA"/>
        </w:rPr>
        <w:t>(</w:t>
      </w:r>
      <w:r w:rsidR="00EF196E" w:rsidRPr="00EF196E">
        <w:rPr>
          <w:bCs/>
          <w:i/>
          <w:noProof/>
          <w:lang w:val="en-CA"/>
        </w:rPr>
        <w:t>7</w:t>
      </w:r>
      <w:r w:rsidR="00EF196E" w:rsidRPr="00EF196E">
        <w:rPr>
          <w:bCs/>
          <w:noProof/>
          <w:lang w:val="en-CA"/>
        </w:rPr>
        <w:t>)</w:t>
      </w:r>
      <w:r w:rsidR="001A0AEE">
        <w:rPr>
          <w:bCs/>
          <w:lang w:val="en-CA"/>
        </w:rPr>
        <w:fldChar w:fldCharType="end"/>
      </w:r>
      <w:r w:rsidR="00D57355" w:rsidRPr="002622C2">
        <w:rPr>
          <w:bCs/>
          <w:lang w:val="en-CA"/>
        </w:rPr>
        <w:t xml:space="preserve">. </w:t>
      </w:r>
      <w:r w:rsidR="00CD0C26" w:rsidRPr="002622C2">
        <w:rPr>
          <w:bCs/>
          <w:lang w:val="en-CA"/>
        </w:rPr>
        <w:t xml:space="preserve">This knowledge gap is made all the more noteworthy by the fact </w:t>
      </w:r>
      <w:r w:rsidR="00CD0C26" w:rsidRPr="002622C2">
        <w:rPr>
          <w:bCs/>
          <w:lang w:val="en-CA"/>
        </w:rPr>
        <w:lastRenderedPageBreak/>
        <w:t xml:space="preserve">that </w:t>
      </w:r>
      <w:r w:rsidR="00960B39" w:rsidRPr="00EF196E">
        <w:t xml:space="preserve"> </w:t>
      </w:r>
      <w:r w:rsidR="00A31496" w:rsidRPr="00EF196E">
        <w:t>80% of the Earth’s species live on land</w:t>
      </w:r>
      <w:r w:rsidR="00CA79B0">
        <w:t xml:space="preserve"> </w:t>
      </w:r>
      <w:r w:rsidR="00A31496" w:rsidRPr="00EF196E">
        <w:fldChar w:fldCharType="begin" w:fldLock="1"/>
      </w:r>
      <w:r w:rsidR="00EF196E">
        <w:instrText>ADDIN CSL_CITATION {"citationItems":[{"id":"ITEM-1","itemData":{"DOI":"10.1016/j.cub.2012.09.050","ISSN":"09609822","author":[{"dropping-particle":"","family":"Grosberg","given":"Richard K.","non-dropping-particle":"","parse-names":false,"suffix":""},{"dropping-particle":"","family":"Vermeij","given":"Geerat J.","non-dropping-particle":"","parse-names":false,"suffix":""},{"dropping-particle":"","family":"Wainwright","given":"Peter C.","non-dropping-particle":"","parse-names":false,"suffix":""}],"container-title":"Current Biology","id":"ITEM-1","issue":"21","issued":{"date-parts":[["2012","11"]]},"page":"R900-R903","title":"Biodiversity in water and on land","type":"article-journal","volume":"22"},"uris":["http://www.mendeley.com/documents/?uuid=1b547531-cf42-4a9b-978a-b8c70f9417a8"]}],"mendeley":{"formattedCitation":"(&lt;i&gt;8&lt;/i&gt;)","plainTextFormattedCitation":"(8)","previouslyFormattedCitation":"(&lt;i&gt;8&lt;/i&gt;)"},"properties":{"noteIndex":0},"schema":"https://github.com/citation-style-language/schema/raw/master/csl-citation.json"}</w:instrText>
      </w:r>
      <w:r w:rsidR="00A31496" w:rsidRPr="00EF196E">
        <w:fldChar w:fldCharType="separate"/>
      </w:r>
      <w:r w:rsidR="00EF196E" w:rsidRPr="00EF196E">
        <w:rPr>
          <w:noProof/>
        </w:rPr>
        <w:t>(</w:t>
      </w:r>
      <w:r w:rsidR="00EF196E" w:rsidRPr="00EF196E">
        <w:rPr>
          <w:i/>
          <w:noProof/>
        </w:rPr>
        <w:t>8</w:t>
      </w:r>
      <w:r w:rsidR="00EF196E" w:rsidRPr="00EF196E">
        <w:rPr>
          <w:noProof/>
        </w:rPr>
        <w:t>)</w:t>
      </w:r>
      <w:r w:rsidR="00A31496" w:rsidRPr="00EF196E">
        <w:fldChar w:fldCharType="end"/>
      </w:r>
      <w:r w:rsidR="00A31496" w:rsidRPr="00EF196E">
        <w:t xml:space="preserve"> </w:t>
      </w:r>
      <w:r w:rsidR="00CD0C26" w:rsidRPr="002622C2">
        <w:rPr>
          <w:bCs/>
          <w:lang w:val="en-CA"/>
        </w:rPr>
        <w:t xml:space="preserve">and </w:t>
      </w:r>
      <w:r w:rsidR="00A31496" w:rsidRPr="002622C2">
        <w:rPr>
          <w:bCs/>
          <w:lang w:val="en-CA"/>
        </w:rPr>
        <w:t xml:space="preserve">terrestrial systems </w:t>
      </w:r>
      <w:r w:rsidR="00CD0C26" w:rsidRPr="002622C2">
        <w:rPr>
          <w:bCs/>
          <w:lang w:val="en-CA"/>
        </w:rPr>
        <w:t>may represent a larger environmental reservoir</w:t>
      </w:r>
      <w:r w:rsidR="00A31496" w:rsidRPr="002622C2">
        <w:rPr>
          <w:bCs/>
          <w:lang w:val="en-CA"/>
        </w:rPr>
        <w:t xml:space="preserve"> of MPs</w:t>
      </w:r>
      <w:r w:rsidR="00CD0C26" w:rsidRPr="002622C2">
        <w:rPr>
          <w:bCs/>
          <w:lang w:val="en-CA"/>
        </w:rPr>
        <w:t xml:space="preserve"> than oceans </w:t>
      </w:r>
      <w:r w:rsidR="00CD0C26" w:rsidRPr="002622C2">
        <w:rPr>
          <w:bCs/>
          <w:lang w:val="en-CA"/>
        </w:rPr>
        <w:fldChar w:fldCharType="begin" w:fldLock="1"/>
      </w:r>
      <w:r w:rsidR="00EF196E">
        <w:rPr>
          <w:bCs/>
          <w:lang w:val="en-CA"/>
        </w:rPr>
        <w:instrText>ADDIN CSL_CITATION {"citationItems":[{"id":"ITEM-1","itemData":{"DOI":"10.1016/j.coesh.2017.10.006","ISSN":"24685844","abstract":"The majority of micro(nano)plastic research has been concentrated on the marine environment. Whilst the ocean represents an ultimate sink for contamination, this focus overlooked key processes and pathways of micro(nano)plastics in the terrestrial environment that are of critical importance for their global environmental budget and exposure of humans and biota. Lack of robust analytical methods for the isolation of these materials from complex, organic-rich soil matrices represent a major hindrance. Regardless, soils in agricultural and urban areas are expected to represent major environmental reservoirs of micro(nano)plastics, possibly comprehensively larger than the marine one. Additionally, soils exhibit several potential exposure pathways for micro(nano)plastics to organism and human health, including contamination of groundwater aquifers.","author":[{"dropping-particle":"","family":"Hurley","given":"Rachel R.","non-dropping-particle":"","parse-names":false,"suffix":""},{"dropping-particle":"","family":"Nizzetto","given":"Luca","non-dropping-particle":"","parse-names":false,"suffix":""}],"container-title":"Current Opinion in Environmental Science and Health","id":"ITEM-1","issued":{"date-parts":[["2018"]]},"page":"6-11","publisher":"Elsevier Ltd","title":"Fate and occurrence of micro(nano)plastics in soils: Knowledge gaps and possible risks","type":"article-journal","volume":"1"},"uris":["http://www.mendeley.com/documents/?uuid=e10360a4-c157-4e14-a559-ff8c51d4b9c9","http://www.mendeley.com/documents/?uuid=3608ea89-eb89-4c7f-a02c-68d36e0f3f2f"]},{"id":"ITEM-2","itemData":{"DOI":"10.1111/gcb.14020","ISSN":"13652486","abstract":"Microplastics (plastics &lt;5 mm, including nanoplastics which are &lt;0.1 μm) originate from the fragmentation of large plastic litter or from direct environmental emission. Their potential impacts in terrestrial ecosystems remain largely unexplored despite numerous reported effects on marine organisms. Most plastics arriving in the oceans were produced, used, and often disposed on land. Hence, it is within terrestrial systems that microplastics might first interact with biota eliciting ecologically relevant impacts. This article introduces the pervasive microplastic contamination as a potential agent of global change in terrestrial systems, highlights the physical and chemical nature of the respective observed effects, and discusses the broad toxicity of nanoplastics derived from plastic breakdown. Making relevant links to the fate of microplastics in aquatic continental systems, we here present new insights into the mechanisms of impacts on terrestrial geochemistry, the biophysical environment, and ecotoxicology. Broad changes in continental environments are possible even in particle-rich habitats such as soils. Furthermore, there is a growing body of evidence indicating that microplastics interact with terrestrial organisms that mediate essential ecosystem services and functions, such as soil dwelling invertebrates, terrestrial fungi, and plant-pollinators. Therefore, research is needed to clarify the terrestrial fate and effects of microplastics. We suggest that due to the widespread presence, environmental persistence, and various interactions with continental biota, microplastic pollution might represent an emerging global change threat to terrestrial ecosystems.","author":[{"dropping-particle":"","family":"Souza Machado","given":"Anderson Abel","non-dropping-particle":"de","parse-names":false,"suffix":""},{"dropping-particle":"","family":"Kloas","given":"Werner","non-dropping-particle":"","parse-names":false,"suffix":""},{"dropping-particle":"","family":"Zarfl","given":"Christiane","non-dropping-particle":"","parse-names":false,"suffix":""},{"dropping-particle":"","family":"Hempel","given":"Stefan","non-dropping-particle":"","parse-names":false,"suffix":""},{"dropping-particle":"","family":"Rillig","given":"Matthias C.","non-dropping-particle":"","parse-names":false,"suffix":""}],"container-title":"Global Change Biology","id":"ITEM-2","issue":"4","issued":{"date-parts":[["2018"]]},"page":"1405-1416","title":"Microplastics as an emerging threat to terrestrial ecosystems","type":"article-journal","volume":"24"},"uris":["http://www.mendeley.com/documents/?uuid=6a9c24ec-8dbe-4095-9b2b-4ed346c563ef","http://www.mendeley.com/documents/?uuid=ca0fb117-ede7-4d48-bab2-2bcb1a616384"]}],"mendeley":{"formattedCitation":"(&lt;i&gt;9&lt;/i&gt;, &lt;i&gt;10&lt;/i&gt;)","plainTextFormattedCitation":"(9, 10)","previouslyFormattedCitation":"(&lt;i&gt;9&lt;/i&gt;, &lt;i&gt;10&lt;/i&gt;)"},"properties":{"noteIndex":0},"schema":"https://github.com/citation-style-language/schema/raw/master/csl-citation.json"}</w:instrText>
      </w:r>
      <w:r w:rsidR="00CD0C26" w:rsidRPr="002622C2">
        <w:rPr>
          <w:bCs/>
          <w:lang w:val="en-CA"/>
        </w:rPr>
        <w:fldChar w:fldCharType="separate"/>
      </w:r>
      <w:r w:rsidR="00EF196E" w:rsidRPr="00EF196E">
        <w:rPr>
          <w:bCs/>
          <w:noProof/>
          <w:lang w:val="en-CA"/>
        </w:rPr>
        <w:t>(</w:t>
      </w:r>
      <w:r w:rsidR="00EF196E" w:rsidRPr="00EF196E">
        <w:rPr>
          <w:bCs/>
          <w:i/>
          <w:noProof/>
          <w:lang w:val="en-CA"/>
        </w:rPr>
        <w:t>9</w:t>
      </w:r>
      <w:r w:rsidR="00EF196E" w:rsidRPr="00EF196E">
        <w:rPr>
          <w:bCs/>
          <w:noProof/>
          <w:lang w:val="en-CA"/>
        </w:rPr>
        <w:t xml:space="preserve">, </w:t>
      </w:r>
      <w:r w:rsidR="00EF196E" w:rsidRPr="00EF196E">
        <w:rPr>
          <w:bCs/>
          <w:i/>
          <w:noProof/>
          <w:lang w:val="en-CA"/>
        </w:rPr>
        <w:t>10</w:t>
      </w:r>
      <w:r w:rsidR="00EF196E" w:rsidRPr="00EF196E">
        <w:rPr>
          <w:bCs/>
          <w:noProof/>
          <w:lang w:val="en-CA"/>
        </w:rPr>
        <w:t>)</w:t>
      </w:r>
      <w:r w:rsidR="00CD0C26" w:rsidRPr="002622C2">
        <w:rPr>
          <w:bCs/>
          <w:lang w:val="en-CA"/>
        </w:rPr>
        <w:fldChar w:fldCharType="end"/>
      </w:r>
      <w:r w:rsidR="00CD0C26" w:rsidRPr="002622C2">
        <w:rPr>
          <w:bCs/>
          <w:lang w:val="en-CA"/>
        </w:rPr>
        <w:t xml:space="preserve">. </w:t>
      </w:r>
      <w:r w:rsidR="00A31496" w:rsidRPr="002622C2">
        <w:rPr>
          <w:bCs/>
          <w:lang w:val="en-CA"/>
        </w:rPr>
        <w:t xml:space="preserve">With the plastic pollution crisis only expected to worsen over the coming </w:t>
      </w:r>
      <w:commentRangeStart w:id="5"/>
      <w:r w:rsidR="00A31496" w:rsidRPr="002622C2">
        <w:rPr>
          <w:bCs/>
          <w:lang w:val="en-CA"/>
        </w:rPr>
        <w:t>decades</w:t>
      </w:r>
      <w:commentRangeEnd w:id="5"/>
      <w:r w:rsidR="00A31496" w:rsidRPr="00EF196E">
        <w:rPr>
          <w:rStyle w:val="CommentReference"/>
          <w:sz w:val="24"/>
          <w:szCs w:val="24"/>
        </w:rPr>
        <w:commentReference w:id="5"/>
      </w:r>
      <w:r w:rsidR="00EF196E">
        <w:rPr>
          <w:bCs/>
          <w:lang w:val="en-CA"/>
        </w:rPr>
        <w:t xml:space="preserve"> </w:t>
      </w:r>
      <w:r w:rsidR="00EF196E">
        <w:rPr>
          <w:bCs/>
          <w:lang w:val="en-CA"/>
        </w:rPr>
        <w:fldChar w:fldCharType="begin" w:fldLock="1"/>
      </w:r>
      <w:r w:rsidR="00CA79B0">
        <w:rPr>
          <w:bCs/>
          <w:lang w:val="en-CA"/>
        </w:rPr>
        <w:instrText>ADDIN CSL_CITATION {"citationItems":[{"id":"ITEM-1","itemData":{"DOI":"10.1596/978-1-4648-1329-0","ISBN":"978-1-4648-1329-0","abstract":"De la bataille de Poitiers aux croisades, des échanges intellectuels du Moyen Age à l'orientalisme, de la colonisation à la guerre d'Algérie jusqu'aux débats actuels sur l'immigration, plus de soixante-dix spécialistes, historiens ou grands témoins retracent treize siècles d'une histoire politique, sociale et culturelle tumultueuse et captivante. \" C'est l'histoire culturelle qui domine ici, écrit Jacques Le Goff dans sa préface, et plus largement une histoire de l'imaginaire qui nous livre les fluctuations de l'image de l'Autre... Il s'agit de faire passer le musulman de la situation d'Autre à celle de concitoyen à part entière. Il reste sans doute un long chemin à parcourir, et l'éclairage de l'histoire depuis le Moyen Age y est nécessaire. \" Un ouvrage de référence unique, passionnant et richement illustré.","author":[{"dropping-particle":"","family":"Kaza","given":"Silpa","non-dropping-particle":"","parse-names":false,"suffix":""},{"dropping-particle":"","family":"Yao","given":"Lisa C.","non-dropping-particle":"","parse-names":false,"suffix":""},{"dropping-particle":"","family":"Bhada-Tata","given":"Perinaz","non-dropping-particle":"","parse-names":false,"suffix":""},{"dropping-particle":"","family":"Woerden","given":"Frank","non-dropping-particle":"Van","parse-names":false,"suffix":""}],"container-title":"منشورات جامعة دمشق","id":"ITEM-1","issue":"December","issued":{"date-parts":[["2018","9","20"]]},"number-of-pages":"1-6","publisher":"Washington, DC: World Bank","title":"What a Waste 2.0: A Global Snapshot of Solid Waste Management to 2050","type":"book","volume":"1999"},"uris":["http://www.mendeley.com/documents/?uuid=b3207b16-d586-47b3-832b-5cbd51e1ff3c"]}],"mendeley":{"formattedCitation":"(&lt;i&gt;11&lt;/i&gt;)","plainTextFormattedCitation":"(11)","previouslyFormattedCitation":"(&lt;i&gt;11&lt;/i&gt;)"},"properties":{"noteIndex":0},"schema":"https://github.com/citation-style-language/schema/raw/master/csl-citation.json"}</w:instrText>
      </w:r>
      <w:r w:rsidR="00EF196E">
        <w:rPr>
          <w:bCs/>
          <w:lang w:val="en-CA"/>
        </w:rPr>
        <w:fldChar w:fldCharType="separate"/>
      </w:r>
      <w:r w:rsidR="00EF196E" w:rsidRPr="00EF196E">
        <w:rPr>
          <w:bCs/>
          <w:noProof/>
          <w:lang w:val="en-CA"/>
        </w:rPr>
        <w:t>(</w:t>
      </w:r>
      <w:r w:rsidR="00EF196E" w:rsidRPr="00EF196E">
        <w:rPr>
          <w:bCs/>
          <w:i/>
          <w:noProof/>
          <w:lang w:val="en-CA"/>
        </w:rPr>
        <w:t>11</w:t>
      </w:r>
      <w:r w:rsidR="00EF196E" w:rsidRPr="00EF196E">
        <w:rPr>
          <w:bCs/>
          <w:noProof/>
          <w:lang w:val="en-CA"/>
        </w:rPr>
        <w:t>)</w:t>
      </w:r>
      <w:r w:rsidR="00EF196E">
        <w:rPr>
          <w:bCs/>
          <w:lang w:val="en-CA"/>
        </w:rPr>
        <w:fldChar w:fldCharType="end"/>
      </w:r>
      <w:r w:rsidR="00A31496" w:rsidRPr="002622C2">
        <w:rPr>
          <w:bCs/>
          <w:lang w:val="en-CA"/>
        </w:rPr>
        <w:t xml:space="preserve">, it is imperative that we </w:t>
      </w:r>
      <w:r w:rsidR="00AF7229" w:rsidRPr="002622C2">
        <w:rPr>
          <w:bCs/>
          <w:lang w:val="en-CA"/>
        </w:rPr>
        <w:t>improve our understanding of the potential health effects of the tens of billions of tons of plastic pollution that litter the globe.</w:t>
      </w:r>
    </w:p>
    <w:p w14:paraId="26FA3768" w14:textId="014E5571" w:rsidR="00C403EC" w:rsidRPr="00042923" w:rsidRDefault="00CD0C26" w:rsidP="00EF196E">
      <w:pPr>
        <w:pStyle w:val="Paragraph"/>
        <w:ind w:firstLine="0"/>
        <w:rPr>
          <w:bCs/>
          <w:lang w:val="en-GB"/>
        </w:rPr>
      </w:pPr>
      <w:r w:rsidRPr="002622C2">
        <w:rPr>
          <w:bCs/>
          <w:lang w:val="en-CA"/>
        </w:rPr>
        <w:tab/>
      </w:r>
      <w:r w:rsidR="00630E77" w:rsidRPr="002622C2">
        <w:rPr>
          <w:bCs/>
          <w:lang w:val="en-GB"/>
        </w:rPr>
        <w:t xml:space="preserve">While any </w:t>
      </w:r>
      <w:r w:rsidRPr="002622C2">
        <w:rPr>
          <w:bCs/>
          <w:lang w:val="en-GB"/>
        </w:rPr>
        <w:t>health effects are</w:t>
      </w:r>
      <w:r w:rsidR="00630E77" w:rsidRPr="002622C2">
        <w:rPr>
          <w:bCs/>
          <w:lang w:val="en-GB"/>
        </w:rPr>
        <w:t xml:space="preserve"> undesirable, the potential impacts of MPs</w:t>
      </w:r>
      <w:r w:rsidRPr="002622C2">
        <w:rPr>
          <w:bCs/>
          <w:lang w:val="en-GB"/>
        </w:rPr>
        <w:t xml:space="preserve"> on reproductive systems are of particular concern</w:t>
      </w:r>
      <w:r w:rsidR="00630E77" w:rsidRPr="002622C2">
        <w:rPr>
          <w:bCs/>
          <w:lang w:val="en-GB"/>
        </w:rPr>
        <w:t>.</w:t>
      </w:r>
      <w:r w:rsidR="002C3D1D" w:rsidRPr="002622C2">
        <w:rPr>
          <w:bCs/>
          <w:lang w:val="en-GB"/>
        </w:rPr>
        <w:t xml:space="preserve"> </w:t>
      </w:r>
      <w:r w:rsidR="002C3D1D" w:rsidRPr="002622C2">
        <w:rPr>
          <w:bCs/>
        </w:rPr>
        <w:t>Reproduction is central to the capacity for species to maintain stable</w:t>
      </w:r>
      <w:r w:rsidR="002C3D1D" w:rsidRPr="002622C2">
        <w:rPr>
          <w:bCs/>
          <w:lang w:val="en-CA"/>
        </w:rPr>
        <w:t xml:space="preserve"> </w:t>
      </w:r>
      <w:r w:rsidR="002C3D1D" w:rsidRPr="002622C2">
        <w:rPr>
          <w:bCs/>
        </w:rPr>
        <w:t>populations</w:t>
      </w:r>
      <w:r w:rsidR="00981749" w:rsidRPr="002622C2">
        <w:rPr>
          <w:bCs/>
          <w:lang w:val="en-CA"/>
        </w:rPr>
        <w:t>. Poor reproductive</w:t>
      </w:r>
      <w:r w:rsidR="00981749" w:rsidRPr="00CD0C26">
        <w:rPr>
          <w:bCs/>
          <w:lang w:val="en-CA"/>
        </w:rPr>
        <w:t xml:space="preserve"> health not only reduces individual fecundity but, if widespread, species survival. </w:t>
      </w:r>
      <w:moveFromRangeStart w:id="6" w:author="mnoonan" w:date="2022-08-26T12:03:00Z" w:name="move112407808"/>
      <w:moveFrom w:id="7" w:author="mnoonan" w:date="2022-08-26T12:03:00Z">
        <w:r w:rsidR="00981749" w:rsidRPr="00CD0C26" w:rsidDel="0033267F">
          <w:rPr>
            <w:bCs/>
            <w:lang w:val="en-CA"/>
          </w:rPr>
          <w:t xml:space="preserve">With human </w:t>
        </w:r>
        <w:r w:rsidR="00981749" w:rsidRPr="00CD0C26" w:rsidDel="0033267F">
          <w:rPr>
            <w:bCs/>
          </w:rPr>
          <w:t>activity around the globe having triggered the Earth's sixth major episode of mass extinction</w:t>
        </w:r>
        <w:r w:rsidR="001A0AEE" w:rsidDel="0033267F">
          <w:rPr>
            <w:bCs/>
          </w:rPr>
          <w:t xml:space="preserve"> </w:t>
        </w:r>
        <w:r w:rsidR="00981749" w:rsidRPr="00CD0C26" w:rsidDel="0033267F">
          <w:rPr>
            <w:bCs/>
          </w:rPr>
          <w:fldChar w:fldCharType="begin" w:fldLock="1"/>
        </w:r>
        <w:r w:rsidR="00CA79B0" w:rsidDel="0033267F">
          <w:rPr>
            <w:bCs/>
          </w:rPr>
          <w:instrText>ADDIN CSL_CITATION {"citationItems":[{"id":"ITEM-1","itemData":{"DOI":"10.1126/science.1246752","ISSN":"0036-8075","abstract":"There has been substantial recent progress in determining the distributions and identity of vulnerable species, and in understanding how (and where) human activity is leading to extinctions. Pimm et al. review the current state of knowledge and ask what the future rates of species extinction will be, how well protected areas will slow extinction rates, and how the remaining gaps in knowledge might be filled.","author":[{"dropping-particle":"","family":"Pimm","given":"S. L.","non-dropping-particle":"","parse-names":false,"suffix":""},{"dropping-particle":"","family":"Jenkins","given":"C. N.","non-dropping-particle":"","parse-names":false,"suffix":""},{"dropping-particle":"","family":"Abell","given":"R.","non-dropping-particle":"","parse-names":false,"suffix":""},{"dropping-particle":"","family":"Brooks","given":"T. M.","non-dropping-particle":"","parse-names":false,"suffix":""},{"dropping-particle":"","family":"Gittleman","given":"J. L.","non-dropping-particle":"","parse-names":false,"suffix":""},{"dropping-particle":"","family":"Joppa","given":"L. N.","non-dropping-particle":"","parse-names":false,"suffix":""},{"dropping-particle":"","family":"Raven","given":"P. H.","non-dropping-particle":"","parse-names":false,"suffix":""},{"dropping-particle":"","family":"Roberts","given":"C. M.","non-dropping-particle":"","parse-names":false,"suffix":""},{"dropping-particle":"","family":"Sexton","given":"J. O.","non-dropping-particle":"","parse-names":false,"suffix":""}],"container-title":"Science","id":"ITEM-1","issue":"6187","issued":{"date-parts":[["2014","5","30"]]},"title":"The biodiversity of species and their rates of extinction, distribution, and protection","type":"article-journal","volume":"344"},"uris":["http://www.mendeley.com/documents/?uuid=d23a9099-10e3-46fb-b4bf-94201ead8fa3"]},{"id":"ITEM-2","itemData":{"DOI":"10.1126/sciadv.1400253","ISSN":"23752548","abstract":"The oft-repeated claim that Earth's biota is entering a sixth \"mass extinction\" depends on clearly demonstrating that current extinction rates are far above the \"background\" rates prevailing between the five previous mass extinctions. Earlier estimates of extinction rates have been criticized for using assumptions that might overestimate the severity of the extinction crisis. We assess, using extremely conservative assumptions, whether human activities are causing a mass extinction. First, we use a recent estimate of a background rate of 2 mammal extinctions per 10,000 species per 100 years (that is, 2 E/MSY), which is twice as high as widely used previous estimates. We then compare this rate with the current rate of mammal and vertebrate extinctions. The latter is conservatively low because listing a species as extinct requires meeting stringent criteria. Even under our assumptions, which would tend to minimize evidence of an incipient mass extinction, the average rate of vertebrate species loss over the last century is up to 100 times higher than the background rate. Under the 2 E/MSY background rate, the number of species that have gone extinct in the last century would have taken, depending on the vertebrate taxon, between 800 and 10,000 years to disappear. These estimates reveal an exceptionally rapid loss of biodiversity over the last few centuries, indicating that a sixth mass extinction is already under way. Averting a dramatic decay of biodiversity and the subsequent loss of ecosystem services is still possible through intensified conservation efforts, but that window of opportunity is rapidly closing.","author":[{"dropping-particle":"","family":"Ceballos","given":"Gerardo","non-dropping-particle":"","parse-names":false,"suffix":""},{"dropping-particle":"","family":"Ehrlich","given":"Paul R.","non-dropping-particle":"","parse-names":false,"suffix":""},{"dropping-particle":"","family":"Barnosky","given":"Anthony D.","non-dropping-particle":"","parse-names":false,"suffix":""},{"dropping-particle":"","family":"García","given":"Andrés","non-dropping-particle":"","parse-names":false,"suffix":""},{"dropping-particle":"","family":"Pringle","given":"Robert M.","non-dropping-particle":"","parse-names":false,"suffix":""},{"dropping-particle":"","family":"Palmer","given":"Todd M.","non-dropping-particle":"","parse-names":false,"suffix":""}],"container-title":"Science Advances","id":"ITEM-2","issue":"5","issued":{"date-parts":[["2015"]]},"page":"9-13","title":"Accelerated modern human-induced species losses: Entering the sixth mass extinction","type":"article-journal","volume":"1"},"uris":["http://www.mendeley.com/documents/?uuid=ab55b281-4de9-4c13-8a07-7c7d5cc8cd4d"]},{"id":"ITEM-3","itemData":{"DOI":"10.1038/nature09678","ISSN":"00280836","PMID":"21368823","abstract":"Palaeontologists characterize mass extinctions as times when the Earth loses more than three-quarters of its species in a geologically short interval, as has happened only five times in the past 540million years or so. Biologists now suggest that a sixth mass extinction may be under way, given the known species losses over the past few centuries and millennia. Here we review how differences between fossil and modern data and the addition of recently available palaeontological information influence our understanding of the current extinction crisis. Our results confirm that current extinction rates are higher than would be expected from the fossil record, highlighting the need for effective conservation measures. © 2011 Macmillan Publishers Limited. All rights reserved.","author":[{"dropping-particle":"","family":"Barnosky","given":"Anthony D.","non-dropping-particle":"","parse-names":false,"suffix":""},{"dropping-particle":"","family":"Matzke","given":"Nicholas","non-dropping-particle":"","parse-names":false,"suffix":""},{"dropping-particle":"","family":"Tomiya","given":"Susumu","non-dropping-particle":"","parse-names":false,"suffix":""},{"dropping-particle":"","family":"Wogan","given":"Guinevere O.U.","non-dropping-particle":"","parse-names":false,"suffix":""},{"dropping-particle":"","family":"Swartz","given":"Brian","non-dropping-particle":"","parse-names":false,"suffix":""},{"dropping-particle":"","family":"Quental","given":"Tiago B.","non-dropping-particle":"","parse-names":false,"suffix":""},{"dropping-particle":"","family":"Marshall","given":"Charles","non-dropping-particle":"","parse-names":false,"suffix":""},{"dropping-particle":"","family":"McGuire","given":"Jenny L.","non-dropping-particle":"","parse-names":false,"suffix":""},{"dropping-particle":"","family":"Lindsey","given":"Emily L.","non-dropping-particle":"","parse-names":false,"suffix":""},{"dropping-particle":"","family":"Maguire","given":"Kaitlin C.","non-dropping-particle":"","parse-names":false,"suffix":""},{"dropping-particle":"","family":"Mersey","given":"Ben","non-dropping-particle":"","parse-names":false,"suffix":""},{"dropping-particle":"","family":"Ferrer","given":"Elizabeth A.","non-dropping-particle":"","parse-names":false,"suffix":""}],"container-title":"Nature","id":"ITEM-3","issue":"7336","issued":{"date-parts":[["2011"]]},"page":"51-57","publisher":"Nature Publishing Group","title":"Has the Earth's sixth mass extinction already arrived?","type":"article-journal","volume":"471"},"uris":["http://www.mendeley.com/documents/?uuid=3a6be310-d554-44a3-a9d6-0aa300355098"]}],"mendeley":{"formattedCitation":"(&lt;i&gt;12&lt;/i&gt;–&lt;i&gt;14&lt;/i&gt;)","plainTextFormattedCitation":"(12–14)","previouslyFormattedCitation":"(&lt;i&gt;12&lt;/i&gt;–&lt;i&gt;14&lt;/i&gt;)"},"properties":{"noteIndex":0},"schema":"https://github.com/citation-style-language/schema/raw/master/csl-citation.json"}</w:instrText>
        </w:r>
        <w:r w:rsidR="00981749" w:rsidRPr="00CD0C26" w:rsidDel="0033267F">
          <w:rPr>
            <w:bCs/>
          </w:rPr>
          <w:fldChar w:fldCharType="separate"/>
        </w:r>
        <w:r w:rsidR="00EF196E" w:rsidRPr="00EF196E" w:rsidDel="0033267F">
          <w:rPr>
            <w:bCs/>
            <w:noProof/>
          </w:rPr>
          <w:t>(</w:t>
        </w:r>
        <w:r w:rsidR="00EF196E" w:rsidRPr="00EF196E" w:rsidDel="0033267F">
          <w:rPr>
            <w:bCs/>
            <w:i/>
            <w:noProof/>
          </w:rPr>
          <w:t>12</w:t>
        </w:r>
        <w:r w:rsidR="00EF196E" w:rsidRPr="00EF196E" w:rsidDel="0033267F">
          <w:rPr>
            <w:bCs/>
            <w:noProof/>
          </w:rPr>
          <w:t>–</w:t>
        </w:r>
        <w:r w:rsidR="00EF196E" w:rsidRPr="00EF196E" w:rsidDel="0033267F">
          <w:rPr>
            <w:bCs/>
            <w:i/>
            <w:noProof/>
          </w:rPr>
          <w:t>14</w:t>
        </w:r>
        <w:r w:rsidR="00EF196E" w:rsidRPr="00EF196E" w:rsidDel="0033267F">
          <w:rPr>
            <w:bCs/>
            <w:noProof/>
          </w:rPr>
          <w:t>)</w:t>
        </w:r>
        <w:r w:rsidR="00981749" w:rsidRPr="00CD0C26" w:rsidDel="0033267F">
          <w:rPr>
            <w:bCs/>
            <w:lang w:val="en-GB"/>
          </w:rPr>
          <w:fldChar w:fldCharType="end"/>
        </w:r>
        <w:r w:rsidR="00981749" w:rsidRPr="00CD0C26" w:rsidDel="0033267F">
          <w:rPr>
            <w:bCs/>
          </w:rPr>
          <w:t xml:space="preserve">, </w:t>
        </w:r>
        <w:r w:rsidR="00981749" w:rsidRPr="00CD0C26" w:rsidDel="0033267F">
          <w:rPr>
            <w:bCs/>
            <w:lang w:val="en-CA"/>
          </w:rPr>
          <w:t>understanding the long-lasting effects of human activity on reproductive systems is essential for developing the tools and strategies needed to ensure the future of life on Earth.</w:t>
        </w:r>
        <w:r w:rsidR="00981749" w:rsidDel="0033267F">
          <w:rPr>
            <w:bCs/>
            <w:lang w:val="en-CA"/>
          </w:rPr>
          <w:t xml:space="preserve"> </w:t>
        </w:r>
      </w:moveFrom>
      <w:moveFromRangeEnd w:id="6"/>
      <w:r w:rsidR="00981749">
        <w:rPr>
          <w:bCs/>
          <w:lang w:val="en-CA"/>
        </w:rPr>
        <w:t>Over the past several decades</w:t>
      </w:r>
      <w:r w:rsidR="009F7CC1">
        <w:rPr>
          <w:bCs/>
          <w:lang w:val="en-CA"/>
        </w:rPr>
        <w:t xml:space="preserve"> </w:t>
      </w:r>
      <w:r w:rsidRPr="00CD0C26">
        <w:rPr>
          <w:bCs/>
          <w:lang w:val="en-CA"/>
        </w:rPr>
        <w:t>there has been an alarming increase in the rates of reproductive dysfunctions and gamete abnormalities, reductions in gamete production, and altered embryo development in humans, animals and plants</w:t>
      </w:r>
      <w:r w:rsidR="001A0AEE">
        <w:rPr>
          <w:bCs/>
          <w:lang w:val="en-CA"/>
        </w:rPr>
        <w:t xml:space="preserve"> </w:t>
      </w:r>
      <w:r w:rsidRPr="00CD0C26">
        <w:rPr>
          <w:bCs/>
          <w:lang w:val="en-CA"/>
        </w:rPr>
        <w:fldChar w:fldCharType="begin" w:fldLock="1"/>
      </w:r>
      <w:r w:rsidR="00CA79B0">
        <w:rPr>
          <w:bCs/>
          <w:lang w:val="en-CA"/>
        </w:rPr>
        <w:instrText>ADDIN CSL_CITATION {"citationItems":[{"id":"ITEM-1","itemData":{"DOI":"10.1038/srep29318","ISSN":"2045-2322","PMID":"27384909","abstract":"Increasing evidence supports an association between exposure to endocrine disruptors, such as the xenoestrogen bisphenol A (BPA), a commonly used plasticiser, and the developmental programming of offspring health. To date however animal studies to investigate a direct causal have mainly focussed on supra-environmental BPA concentrations, without investigating the effect on the early embryo. In this study we investigated the effect of acute BPA exposure (days 3.5 to 7.5 post-fertilisation) at environmentally relevant concentrations (1 and 10 ng/mL) on in vitro bovine embryo development, quality and metabolism. We then examined whether culturing embryos in the presence of the oestrogen receptor inhibitor fulvestrant could negate effects of BPA and 17β-oestradiol (E2). Exposure to BPA or E2 (10 ng/mL) decreased blastocyst rate and the percentage of transferrable quality embryos, without affecting cell number, lineage allocation or metabolic gene expression compared to untreated embryos. Notably, blastocysts exposed to BPA and E2 (10 ng/mL) displayed an increase in glucose consumption. The presence of fulvestrant however negated the adverse developmental and metabolic effects, suggesting BPA elicits its effects via oestrogen-mediated pathways. This study demonstrates that even acute exposure to an environmentally relevant BPA concentration can affect early embryo development and metabolism. These may have long-term health consequences on an individual.","author":[{"dropping-particle":"","family":"Choi","given":"Bom-Ie","non-dropping-particle":"","parse-names":false,"suffix":""},{"dropping-particle":"","family":"Harvey","given":"Alexandra J.","non-dropping-particle":"","parse-names":false,"suffix":""},{"dropping-particle":"","family":"Green","given":"Mark P.","non-dropping-particle":"","parse-names":false,"suffix":""}],"container-title":"Scientific Reports","id":"ITEM-1","issue":"1","issued":{"date-parts":[["2016"]]},"page":"29318","publisher":"Nature Publishing Group","title":"Bisphenol A affects early bovine embryo development and metabolism that is negated by an oestrogen receptor inhibitor","type":"article-journal","volume":"6"},"uris":["http://www.mendeley.com/documents/?uuid=32c263d0-0ee9-43bb-a992-b7070ebdef6f"]},{"id":"ITEM-2","itemData":{"DOI":"10.1016/j.ygcen.2004.06.011","ISSN":"00166480","PMID":"15364205","abstract":"Many chemicals released into the environment have the capacity to disrupt the normal development of aquatic animals. We investigated the influence of nonylphenol (NP), bisphenol-A (BPA), and 17β-estradiol (E2) on developing Xenopus laevis embryos, as a model animal in the aquatic environment. Embryos were exposed to eight different concentrations of NP, BPA or E2 between 3 and 96 h post-fertilization (p.f.). Short body length, microcephaly, flexure, edema, and abnormal gut coiling were induced by 20 μM NP, BPA or 10 μM E2 by 96 h p.f. To clarify sensitive stages to these compounds, embryos were exposed to chemicals for 45 or 48 h starting at different developmental stages and experiments were terminated 96 h p.f. BPA and NP induced abnormalities in developing X. laevis, though the sensitive stages of embryos to these chemicals are different, BPA affecting earlier stages and NP affecting at later stages. To analyze the functional mechanisms of BPA and NP in induction of morphological changes, we adapted a DNA array technology and identified 6 X. laevis genes, XIRG, α skeletal tropomyosin, cyclin G1, HGF, troponin C2, and ribosomal protein L9. These findings may provide important clues to elucidate common mechanisms underlying teratogenic effects of these chemicals. © 2004 Elsevier Inc. All rights reserved.","author":[{"dropping-particle":"","family":"Sone","given":"Kiyoaki","non-dropping-particle":"","parse-names":false,"suffix":""},{"dropping-particle":"","family":"Hinago","given":"Megumi","non-dropping-particle":"","parse-names":false,"suffix":""},{"dropping-particle":"","family":"Kitayama","given":"Atsushi","non-dropping-particle":"","parse-names":false,"suffix":""},{"dropping-particle":"","family":"Morokuma","given":"Junji","non-dropping-particle":"","parse-names":false,"suffix":""},{"dropping-particle":"","family":"Ueno","given":"Naoto","non-dropping-particle":"","parse-names":false,"suffix":""},{"dropping-particle":"","family":"Watanabe","given":"Hajime","non-dropping-particle":"","parse-names":false,"suffix":""},{"dropping-particle":"","family":"Iguchi","given":"Taisen","non-dropping-particle":"","parse-names":false,"suffix":""}],"container-title":"General and Comparative Endocrinology","id":"ITEM-2","issue":"3","issued":{"date-parts":[["2004"]]},"page":"228-236","title":"Effects of 17β-estradiol, nonylphenol, and bisphenol-A on developing Xenopus laevis embryos","type":"article-journal","volume":"138"},"uris":["http://www.mendeley.com/documents/?uuid=a2d91984-cbe1-4d36-bf4d-bc04c520cb89"]},{"id":"ITEM-3","itemData":{"DOI":"10.3390/ijerph18052392","ISSN":"1660-4601","PMID":"33804513","abstract":"Much of the planet is swimming in discarded plastic, which is harming animal and possibly human health. Once at sea, sunlight, wind, and wave action break down plastic waste into small particles: the microplastics (MPs). Currently, particular attention has been drawn to their effects on aquatic environments but the health risks, especially in mammals, are poorly known. These non-biodegradable materials can act as a vector for environmental pollutants, can be ingested by humans in food and water, and can enter and accumulate in human tissues with a possible risk for heath. Recent studies revealed the deleterious effects of MPs exposure in male reproduction and sperm quality, making them a potential hazard to reproductive success. This manuscript summarizes the main changes in sperm quality along the lifespan and the upcoming studies on the effects of MPs in male fertility in mammals.","author":[{"dropping-particle":"","family":"D'Angelo","given":"Stefania","non-dropping-particle":"","parse-names":false,"suffix":""},{"dropping-particle":"","family":"Meccariello","given":"Rosaria","non-dropping-particle":"","parse-names":false,"suffix":""}],"container-title":"International Journal of Environmental Research and Public Health","id":"ITEM-3","issue":"5","issued":{"date-parts":[["2021","3","1"]]},"page":"2392","title":"Microplastics: A Threat for Male Fertility","type":"article-journal","volume":"18"},"uris":["http://www.mendeley.com/documents/?uuid=b848d921-121d-46c1-8046-76279a0da12c"]},{"id":"ITEM-4","itemData":{"DOI":"10.1590/S1677-5538.IBJU.2014.01.15","ISSN":"16775538","abstract":"INTRODUCTION: The aim of this study was to evaluate the effect of selective serotonin reuptake inhibitors (SSRIs) on testicular tissue and serum malondialdehyde (MDA) levels in rats.\\n\\nMATERIALS AND METHODS: A total of 40 male Wistar albino rats, 5.5-6 months old, were equally divided at random into five groups: group 1 was the control group, group 2 received sertraline 10mg/kg (p.o), group 3 was administered fluoxetine 10mg/kg (p.o), group 4 received escitalopram 10mg/kg (p.o), and group 5 (n = 8) was administered paroxetine 20mg/kg. Each dose was administered orally for two months. Johnsen's criteria were used to categorize spermatogenesis. Johnsen's method assigns a score of 1 to 10 to each tubule cross-section examined. In this system, a Johnsen score of 9 and 10 indicates normal histology. Serum luteinizing hormone (LH), follicle-stimulating hormone (FSH), and testosterone levels were evaluated. Serum MDA levels were also measured.\\n\\nRESULTS: The mean Johnsen scores were 9.36 ± 0.33, 9.29 ± 0.32, 8.86 ± 0.48, 9.10 ± 0.56, and 8.33 ± 0.90 in control group, sertraline group, fluoxetine group, escitalopram group, and paroxetine group, respectively. The Johnsen score was significantly lower for paroxetine group compared with the control group (p &lt; 0.05). The mean FSH level increased only in the sertraline group. With the exception of the fluoxetine group, the testosterone levels were lower in all groups compared with the control group. The total testosterone level was significantly lower in the sertraline group compared with the control group [40.87 (22.37-46.8) vs. 15.87 (13.53-19.88), p &lt; 0.01]. There were no significant differences between the groups with respect to the MDA and LH levels (p = 0.090 and p = 0.092).\\n\\nCONCLUSION: These data suggest that SSRIs have a negative effect on testicular tissues. This negative impact is markedly greater in the paroxetine group. To determine the exact mechanism of action of these drugs on testicular tissue, well-designed randomized controlled clinical studies are needed on a larger population.","author":[{"dropping-particle":"","family":"Erdemir","given":"Fikret","non-dropping-particle":"","parse-names":false,"suffix":""},{"dropping-particle":"","family":"Atilgan","given":"Dogan","non-dropping-particle":"","parse-names":false,"suffix":""},{"dropping-particle":"","family":"Firat","given":"Fatih","non-dropping-particle":"","parse-names":false,"suffix":""},{"dropping-particle":"","family":"Markoc","given":"Fatma","non-dropping-particle":"","parse-names":false,"suffix":""},{"dropping-particle":"","family":"Parlaktas","given":"Bekir Suha","non-dropping-particle":"","parse-names":false,"suffix":""},{"dropping-particle":"","family":"Sogut","given":"Erkan","non-dropping-particle":"","parse-names":false,"suffix":""}],"container-title":"International Braz J Urol","id":"ITEM-4","issue":"1","issued":{"date-parts":[["2014"]]},"page":"100-108","title":"The effect of Sertraline, Paroxetine, Fluoxetine and Escitalopram on testicular tissue and oxidative stress parameters in rats","type":"article-journal","volume":"40"},"uris":["http://www.mendeley.com/documents/?uuid=2ae3f369-a82e-4c0e-8b60-fc5e1ed373df"]},{"id":"ITEM-5","itemData":{"DOI":"10.1186/s13148-015-0155-4","ISSN":"1868-7075","PMID":"26566402","abstract":"The correlation between epigenetics and human reproduction represents a very interesting field of study, mainly due to the possible transgenerational effects related to epigenetic modifications of male and female gametes. In the present review, we focused our attention to the role played by epigenetics on male reproduction, evidencing at least four different levels at which sperm epigenetic modifications could affect reproduction: (1) spermatogenesis failure; (2) embryo development; (3) outcome of assisted reproduction technique (ART) protocols, mainly as concerning genomic imprinting; and (4) long-term effects during the offspring lifetime. The environmental agents responsible for epigenetic modifications are also examined, suggesting that the control of paternal lifestyle prior to conception could represent in the next future a novel hot topic in the management of human reproduction.","author":[{"dropping-particle":"","family":"Stuppia","given":"Liborio","non-dropping-particle":"","parse-names":false,"suffix":""},{"dropping-particle":"","family":"Franzago","given":"Marica","non-dropping-particle":"","parse-names":false,"suffix":""},{"dropping-particle":"","family":"Ballerini","given":"Patrizia","non-dropping-particle":"","parse-names":false,"suffix":""},{"dropping-particle":"","family":"Gatta","given":"Valentina","non-dropping-particle":"","parse-names":false,"suffix":""},{"dropping-particle":"","family":"Antonucci","given":"Ivana","non-dropping-particle":"","parse-names":false,"suffix":""}],"container-title":"Clinical epigenetics","id":"ITEM-5","issued":{"date-parts":[["2015"]]},"page":"120","publisher":"Clinical Epigenetics","title":"Epigenetics and male reproduction: the consequences of paternal lifestyle on fertility, embryo development, and children lifetime health.","type":"article-journal","volume":"7"},"uris":["http://www.mendeley.com/documents/?uuid=34b101fc-2e1f-44b5-b094-5a2758441ab5"]},{"id":"ITEM-6","itemData":{"DOI":"10.1530/JOE-17-0023","ISSN":"1479-6805","PMID":"28356401","abstract":"Endocrine disrupting chemicals are ubiquitous chemicals that exhibit endocrine disrupting properties in both humans and animals. Female reproduction is an important process, which is regulated by hormones and is susceptible to the effects of exposure to endocrine disrupting chemicals. Disruptions in female reproductive functions by endocrine disrupting chemicals may result in subfertility, infertility, improper hormone production, estrous and menstrual cycle abnormalities, anovulation, and early reproductive senescence. This review summarizes the effects of a variety of synthetic endocrine disrupting chemicals on fertility during adult life. The chemicals covered in this review are pesticides (organochlorines, organophosphates, carbamates, pyrethroids, and triazines), heavy metals (arsenic, lead, and mercury), diethylstilbesterol, plasticizer alternatives (di-(2-ethylhexyl) phthalate and bisphenol A alternatives), 2,3,7,8-tetrachlorodibenzo-p-dioxin, nonylphenol, polychlorinated biphenyls, triclosan, and parabens. This review focuses on the hypothalamus, pituitary, ovary, and uterus because together they regulate normal female fertility and the onset of reproductive senescence. The literature shows that several endocrine disrupting chemicals have endocrine disrupting abilities in females during adult life, causing fertility abnormalities in both humans and animals.","author":[{"dropping-particle":"","family":"Rattan","given":"Saniya","non-dropping-particle":"","parse-names":false,"suffix":""},{"dropping-particle":"","family":"Zhou","given":"Changqing","non-dropping-particle":"","parse-names":false,"suffix":""},{"dropping-particle":"","family":"Chiang","given":"Catheryne","non-dropping-particle":"","parse-names":false,"suffix":""},{"dropping-particle":"","family":"Mahalingam","given":"Sharada","non-dropping-particle":"","parse-names":false,"suffix":""},{"dropping-particle":"","family":"Brehm","given":"Emily","non-dropping-particle":"","parse-names":false,"suffix":""},{"dropping-particle":"","family":"Flaws","given":"Jodi A","non-dropping-particle":"","parse-names":false,"suffix":""}],"container-title":"The Journal of endocrinology","id":"ITEM-6","issue":"3","issued":{"date-parts":[["2017","6"]]},"page":"R109-R129","title":"Exposure to endocrine disruptors during adulthood: consequences for female fertility.","type":"article-journal","volume":"233"},"uris":["http://www.mendeley.com/documents/?uuid=57e97264-2c73-49eb-9dbc-b627b8b8593e"]},{"id":"ITEM-7","itemData":{"DOI":"10.1016/j.reprotox.2014.06.008","ISSN":"1873-1708","PMID":"24994688","abstract":"Phthalates are the diverse group of compounds abundantly present in environment. The present study shows the estrogenic potential of diethyl phthalate (DEP). The data showed that DEP increased the transactivation of ER in CHO and MCF-7 cells suggesting its interaction with ER. In vivo parameters like increased uterine epithelial cell height and up regulation of various steroidogenic genes were also observed in adult female rats. Our uterotrophic assay data from immature female rats suggested that DEP treatment resulted in augmentation of uterine weight as well as luminal epithelial cell heights in both vaginal and uterine tissues. Further, DEP was able to upregulate pS2 gene expression with simultaneous activation of MAPK pathway as demonstrated by increased p-ERK/ERK ratio. Taken together, the present data suggests that DEP acts as an estrogenic compound and based on these data further detailed studies would reveal its mode of action at cellular levels.","author":[{"dropping-particle":"","family":"Kumar","given":"Narender","non-dropping-particle":"","parse-names":false,"suffix":""},{"dropping-particle":"","family":"Sharan","given":"Shruti","non-dropping-particle":"","parse-names":false,"suffix":""},{"dropping-particle":"","family":"Srivastava","given":"Swati","non-dropping-particle":"","parse-names":false,"suffix":""},{"dropping-particle":"","family":"Roy","given":"Partha","non-dropping-particle":"","parse-names":false,"suffix":""}],"container-title":"Reproductive toxicology (Elmsford, N.Y.)","id":"ITEM-7","issued":{"date-parts":[["2014","11"]]},"page":"12-26","title":"Assessment of estrogenic potential of diethyl phthalate in female reproductive system involving both genomic and non-genomic actions.","type":"article-journal","volume":"49"},"uris":["http://www.mendeley.com/documents/?uuid=78d1d42a-95f9-4c0b-b60d-391fa6bf37cf"]},{"id":"ITEM-8","itemData":{"DOI":"10.1016/j.reprotox.2016.04.005","ISSN":"1873-1708","PMID":"27067915","abstract":"Evidence from toxicological studies has demonstrated that phthalates can lead to reduced fertility through effects on folliculogenesis, oocyte maturation and embryonic development, but human data are limited. Concentrations of eight phthalate metabolites in 110 follicular fluid (FF) and urine samples collected from 112 women attending an infertility clinic in Wuhan, China were quantified, and correlations between paired matrices were explored. Associations between metabolite concentrations and in vitro fertilization (IVF) parameters were evaluated with multivariable models. Six metabolites were detected in &gt;72.73% of the FF samples. MEHP and MBP were the dominant metabolites with a median level of 2.80 and 2.05ng/mL, respectively. Significant correlations between the two matrices, urine and FF, were found for MEP (rs=0.44), and MBP (rs=0.22). FF and urinary metabolite concentrations were not associated with any IVF parameters. However, given the prevalence of phthalates exposure, further work is needed to elucidate the potential hazard on female reproduction.","author":[{"dropping-particle":"","family":"Du","given":"Yao-Yao","non-dropping-particle":"","parse-names":false,"suffix":""},{"dropping-particle":"","family":"Fang","given":"Yue-Li","non-dropping-particle":"","parse-names":false,"suffix":""},{"dropping-particle":"","family":"Wang","given":"Yi-Xin","non-dropping-particle":"","parse-names":false,"suffix":""},{"dropping-particle":"","family":"Zeng","given":"Qiang","non-dropping-particle":"","parse-names":false,"suffix":""},{"dropping-particle":"","family":"Guo","given":"Na","non-dropping-particle":"","parse-names":false,"suffix":""},{"dropping-particle":"","family":"Zhao","given":"Hua","non-dropping-particle":"","parse-names":false,"suffix":""},{"dropping-particle":"","family":"Li","given":"Yu-Feng","non-dropping-particle":"","parse-names":false,"suffix":""}],"container-title":"Reproductive toxicology (Elmsford, N.Y.)","id":"ITEM-8","issued":{"date-parts":[["2016","6"]]},"page":"142-50","title":"Follicular fluid and urinary concentrations of phthalate metabolites among infertile women and associations with in vitro fertilization parameters.","type":"article-journal","volume":"61"},"uris":["http://www.mendeley.com/documents/?uuid=b14cb764-c8cc-44f2-811f-7c213fa2821f"]},{"id":"ITEM-9","itemData":{"DOI":"10.1073/pnas.1519019113","ISSN":"0027-8424","PMID":"26831072","abstract":"Plastics are a contaminant of emerging concern accumulating in marine ecosystems. Plastics tend to break down into small particles, called microplastics, which also enter the marine environment directly as fragments from a variety of sources, including cosmetics, clothing, and industrial processes. Given their ubiquitous nature and small dimensions, the ingestion and impact of microplastics on marine life are a cause for concern, notably for filter feeders. Oysters were exposed to polystyrene microparticles, which were shown to interfere with energy uptake and allocation, reproduction, and offspring performance. A drop in energy allocation played a major role in this reproductive impairment. This study provides ground-breaking data on microplastic impacts in an invertebrate model, helping to predict ecological impact in marine ecosystems.","author":[{"dropping-particle":"","family":"Sussarellu","given":"Rossana","non-dropping-particle":"","parse-names":false,"suffix":""},{"dropping-particle":"","family":"Suquet","given":"Marc","non-dropping-particle":"","parse-names":false,"suffix":""},{"dropping-particle":"","family":"Thomas","given":"Yoann","non-dropping-particle":"","parse-names":false,"suffix":""},{"dropping-particle":"","family":"Lambert","given":"Christophe","non-dropping-particle":"","parse-names":false,"suffix":""},{"dropping-particle":"","family":"Fabioux","given":"Caroline","non-dropping-particle":"","parse-names":false,"suffix":""},{"dropping-particle":"","family":"Pernet","given":"Marie Eve Julie","non-dropping-particle":"","parse-names":false,"suffix":""},{"dropping-particle":"","family":"Goïc","given":"Nelly","non-dropping-particle":"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container-title":"Proceedings of the National Academy of Sciences","id":"ITEM-9","issue":"9","issued":{"date-parts":[["2016","3"]]},"page":"2430-2435","title":"Oyster reproduction is affected by exposure to polystyrene microplastics","type":"article-journal","volume":"113"},"uris":["http://www.mendeley.com/documents/?uuid=5057428a-e1a1-40e9-9116-8cd7ab419b04"]}],"mendeley":{"formattedCitation":"(&lt;i&gt;15&lt;/i&gt;–&lt;i&gt;23&lt;/i&gt;)","plainTextFormattedCitation":"(15–23)","previouslyFormattedCitation":"(&lt;i&gt;15&lt;/i&gt;–&lt;i&gt;23&lt;/i&gt;)"},"properties":{"noteIndex":0},"schema":"https://github.com/citation-style-language/schema/raw/master/csl-citation.json"}</w:instrText>
      </w:r>
      <w:r w:rsidRPr="00CD0C26">
        <w:rPr>
          <w:bCs/>
          <w:lang w:val="en-CA"/>
        </w:rPr>
        <w:fldChar w:fldCharType="separate"/>
      </w:r>
      <w:r w:rsidR="00EF196E" w:rsidRPr="00EF196E">
        <w:rPr>
          <w:bCs/>
          <w:noProof/>
          <w:lang w:val="en-CA"/>
        </w:rPr>
        <w:t>(</w:t>
      </w:r>
      <w:r w:rsidR="00EF196E" w:rsidRPr="00EF196E">
        <w:rPr>
          <w:bCs/>
          <w:i/>
          <w:noProof/>
          <w:lang w:val="en-CA"/>
        </w:rPr>
        <w:t>15</w:t>
      </w:r>
      <w:r w:rsidR="00EF196E" w:rsidRPr="00EF196E">
        <w:rPr>
          <w:bCs/>
          <w:noProof/>
          <w:lang w:val="en-CA"/>
        </w:rPr>
        <w:t>–</w:t>
      </w:r>
      <w:r w:rsidR="00EF196E" w:rsidRPr="00EF196E">
        <w:rPr>
          <w:bCs/>
          <w:i/>
          <w:noProof/>
          <w:lang w:val="en-CA"/>
        </w:rPr>
        <w:t>23</w:t>
      </w:r>
      <w:r w:rsidR="00EF196E" w:rsidRPr="00EF196E">
        <w:rPr>
          <w:bCs/>
          <w:noProof/>
          <w:lang w:val="en-CA"/>
        </w:rPr>
        <w:t>)</w:t>
      </w:r>
      <w:r w:rsidRPr="00CD0C26">
        <w:rPr>
          <w:bCs/>
          <w:lang w:val="en-GB"/>
        </w:rPr>
        <w:fldChar w:fldCharType="end"/>
      </w:r>
      <w:del w:id="8" w:author="mnoonan" w:date="2022-08-26T11:12:00Z">
        <w:r w:rsidR="002C3D1D" w:rsidDel="00E050F4">
          <w:rPr>
            <w:bCs/>
            <w:lang w:val="en-GB"/>
          </w:rPr>
          <w:delText xml:space="preserve"> </w:delText>
        </w:r>
      </w:del>
      <w:r w:rsidRPr="00CD0C26">
        <w:rPr>
          <w:bCs/>
          <w:lang w:val="en-CA"/>
        </w:rPr>
        <w:t xml:space="preserve">. </w:t>
      </w:r>
      <w:r w:rsidR="009F7CC1">
        <w:rPr>
          <w:bCs/>
          <w:lang w:val="en-CA"/>
        </w:rPr>
        <w:t>While the overarching cause of these declines in fertility has yet to be identified,</w:t>
      </w:r>
      <w:r w:rsidR="009F7CC1" w:rsidRPr="00702179">
        <w:rPr>
          <w:lang w:val="en-CA"/>
        </w:rPr>
        <w:t xml:space="preserve"> </w:t>
      </w:r>
      <w:r w:rsidR="00702179" w:rsidRPr="00960B39">
        <w:t>emerging studies are showing that MPs represent a potentially serious threat to the reproductive health of terrestrial species</w:t>
      </w:r>
      <w:r w:rsidR="001A0AEE">
        <w:t xml:space="preserve"> </w:t>
      </w:r>
      <w:r w:rsidR="00702179" w:rsidRPr="00960B39">
        <w:fldChar w:fldCharType="begin" w:fldLock="1"/>
      </w:r>
      <w:r w:rsidR="00CA79B0">
        <w:instrText>ADDIN CSL_CITATION {"citationItems":[{"id":"ITEM-1","itemData":{"DOI":"10.1111/gcb.14020","ISSN":"13652486","abstract":"Microplastics (plastics &lt;5 mm, including nanoplastics which are &lt;0.1 μm) originate from the fragmentation of large plastic litter or from direct environmental emission. Their potential impacts in terrestrial ecosystems remain largely unexplored despite numerous reported effects on marine organisms. Most plastics arriving in the oceans were produced, used, and often disposed on land. Hence, it is within terrestrial systems that microplastics might first interact with biota eliciting ecologically relevant impacts. This article introduces the pervasive microplastic contamination as a potential agent of global change in terrestrial systems, highlights the physical and chemical nature of the respective observed effects, and discusses the broad toxicity of nanoplastics derived from plastic breakdown. Making relevant links to the fate of microplastics in aquatic continental systems, we here present new insights into the mechanisms of impacts on terrestrial geochemistry, the biophysical environment, and ecotoxicology. Broad changes in continental environments are possible even in particle-rich habitats such as soils. Furthermore, there is a growing body of evidence indicating that microplastics interact with terrestrial organisms that mediate essential ecosystem services and functions, such as soil dwelling invertebrates, terrestrial fungi, and plant-pollinators. Therefore, research is needed to clarify the terrestrial fate and effects of microplastics. We suggest that due to the widespread presence, environmental persistence, and various interactions with continental biota, microplastic pollution might represent an emerging global change threat to terrestrial ecosystems.","author":[{"dropping-particle":"","family":"Souza Machado","given":"Anderson Abel","non-dropping-particle":"de","parse-names":false,"suffix":""},{"dropping-particle":"","family":"Kloas","given":"Werner","non-dropping-particle":"","parse-names":false,"suffix":""},{"dropping-particle":"","family":"Zarfl","given":"Christiane","non-dropping-particle":"","parse-names":false,"suffix":""},{"dropping-particle":"","family":"Hempel","given":"Stefan","non-dropping-particle":"","parse-names":false,"suffix":""},{"dropping-particle":"","family":"Rillig","given":"Matthias C.","non-dropping-particle":"","parse-names":false,"suffix":""}],"container-title":"Global Change Biology","id":"ITEM-1","issue":"4","issued":{"date-parts":[["2018"]]},"page":"1405-1416","title":"Microplastics as an emerging threat to terrestrial ecosystems","type":"article-journal","volume":"24"},"uris":["http://www.mendeley.com/documents/?uuid=ca0fb117-ede7-4d48-bab2-2bcb1a616384"]},{"id":"ITEM-2","itemData":{"DOI":"10.1016/j.jhazmat.2020.123430","ISSN":"18733336","PMID":"32659591","abstract":"Microplastics (MPs) have become hazardous materials, which have aroused widespread concern about their potential toxicity. However, the effects of MPs on reproductive systems in mammals are still ambiguous. In this study, the toxic effects of polystyrene MPs (PS-MPs) in male reproduction of mice were investigated. The results indicated that after exposure for 24 h, 4 μm and 10 μm PS-MPs accumulated in the testis of mice. Meanwhile, 0.5 μm, 4 μm, and 10 μm PS-MPs could enter into three kinds of testicular cells in vitro. In addition, sperm quality and testosterone level of mice were declined after exposure to 0.5 μm, 4 μm, and 10 μm PS-MPs for 28 days. H&amp;E staining showed that spermatogenic cells abscissed and arranged disorderly, and multinucleated gonocytes occurred in the seminiferous tubule. Moreover, PS-MPs induced testicular inflammation and the disruption of blood-testis barrier. In summary, this study demonstrated that PS-MPs induced male reproductive dysfunctions in mice, which provided new insights into the toxicity of MPs in mammals.","author":[{"dropping-particle":"","family":"Jin","given":"Haibo","non-dropping-particle":"","parse-names":false,"suffix":""},{"dropping-particle":"","family":"Ma","given":"Tan","non-dropping-particle":"","parse-names":false,"suffix":""},{"dropping-particle":"","family":"Sha","given":"Xiaoxuan","non-dropping-particle":"","parse-names":false,"suffix":""},{"dropping-particle":"","family":"Liu","given":"Zhenyu","non-dropping-particle":"","parse-names":false,"suffix":""},{"dropping-particle":"","family":"Zhou","given":"Yuan","non-dropping-particle":"","parse-names":false,"suffix":""},{"dropping-particle":"","family":"Meng","given":"Xiannan","non-dropping-particle":"","parse-names":false,"suffix":""},{"dropping-particle":"","family":"Chen","given":"Yabing","non-dropping-particle":"","parse-names":false,"suffix":""},{"dropping-particle":"","family":"Han","given":"Xiaodong","non-dropping-particle":"","parse-names":false,"suffix":""},{"dropping-particle":"","family":"Ding","given":"Jie","non-dropping-particle":"","parse-names":false,"suffix":""}],"container-title":"Journal of Hazardous Materials","id":"ITEM-2","issue":"May 2020","issued":{"date-parts":[["2021"]]},"page":"123430","publisher":"Elsevier","title":"Polystyrene microplastics induced male reproductive toxicity in mice","type":"article-journal","volume":"401"},"uris":["http://www.mendeley.com/documents/?uuid=510a26cb-ecb1-497f-a13d-fcabcf04e332"]},{"id":"ITEM-3","itemData":{"DOI":"10.1177/15593258211019882","ISSN":"15593258","abstract":"Due to the continuous increase in polystyrene microplastics (PS MPs) incorporation in the environment, growing number of adverse effects on living organisms and ecosystem have become a global concern. Therefore, current study was planned to elucidate the impacts of 5 different concentrations control, 2, 20, 200, and 2000 μgL-1 of PS MPs on testicular tissues of rats. PS MPs significantly reduced the activities of antioxidant enzymes (catalase, superoxide dismutase and peroxidase) as well as total protein contents, while elevated the level of lipid peroxidation and reactive oxygen species. Moreover, expressions of steroidogenic enzymes (3β-hydroxysteroid dehydrogenase, 17β-hydroxysteroid dehydrogenase and steroidogenic acute regulatory protein) as well as the levels of follicle-stimulating hormone (FSH), luteinizing hormone (LH) in plasma, intra-testicular testosterone and plasma testosterone were reduced and a significant (P &lt; 0.05) reduction was noticed in the sperm count, motility and viability. Furthermore, PS MPs significantly up-regulated the expressions of Bax and caspase-3, while down-regulated the Bcl-2 expression. The histomorphological assessment revealed significant damages in the testicles as well as decrease in the number of germ cells (spermatogenic, spermatocytes and spermatids). Collectively, PS MPs generated oxidative stress (OS) and caused potential damage to the testicles of rats in a dose-dependent manner.","author":[{"dropping-particle":"","family":"Ijaz","given":"Muhammad Umar","non-dropping-particle":"","parse-names":false,"suffix":""},{"dropping-particle":"","family":"Shahzadi","given":"Sabahat","non-dropping-particle":"","parse-names":false,"suffix":""},{"dropping-particle":"","family":"Samad","given":"Abdul","non-dropping-particle":"","parse-names":false,"suffix":""},{"dropping-particle":"","family":"Ehsan","given":"Nazia","non-dropping-particle":"","parse-names":false,"suffix":""},{"dropping-particle":"","family":"Ahmed","given":"Hussain","non-dropping-particle":"","parse-names":false,"suffix":""},{"dropping-particle":"","family":"Tahir","given":"Arfa","non-dropping-particle":"","parse-names":false,"suffix":""},{"dropping-particle":"","family":"Rehman","given":"Humaira","non-dropping-particle":"","parse-names":false,"suffix":""},{"dropping-particle":"","family":"Anwar","given":"Haseeb","non-dropping-particle":"","parse-names":false,"suffix":""}],"container-title":"Dose-Response","id":"ITEM-3","issue":"2","issued":{"date-parts":[["2021","4","1"]]},"page":"1-11","title":"Dose-Dependent Effect of Polystyrene Microplastics on the Testicular Tissues of the Male Sprague Dawley Rats","type":"article-journal","volume":"19"},"uris":["http://www.mendeley.com/documents/?uuid=87e2f1fb-dfaa-4b73-afd9-3e4f40f60410"]},{"id":"ITEM-4","itemData":{"DOI":"10.1016/j.jhazmat.2020.124028","ISSN":"18733336","PMID":"33087287","abstract":"Microplastics (MPS) are widespread in our environment and have a potential impact on the reproductive development of humans and mammals. In this study, we evaluated the effect of 5 µm polystyrene microplastics(PS-MPS) on spermatogenesis in mice. The damage by PS-MPS to epididymal sperm was studied using blood cell counts. The results showed that the number of viable epididymis sperm after PS-MPS exposure was significantly reduced. Using Duff-Quik staining, we found that the PS-MPS exposure increased the rate of sperm deformity. The testis is an important organ responsible for normal spermatogenesis. HE and TUNEL staining showed atrophy, shedding, and apoptosis of sperm cells at all levels of the testis after exposure to PS-MPS. Western blot and qPCR analysis were used to detect Nrf2/HO-1 and NF-κB. The results showed that after PS-MPS exposure, the expression of the pro-inflammatory molecule NF-κB and that of the inflammatory factors interleukin (IL)-1β and IL-6 increased significantly, whereas that of the anti-inflammatory molecule Nrf2/HO-1 decreased. These results indicate that the abnormal sperm quality in ICR mice caused by PS-MPS exposure is closely related to the Nrf2/HO-1/NF-κB pathway.","author":[{"dropping-particle":"","family":"Hou","given":"Baolian","non-dropping-particle":"","parse-names":false,"suffix":""},{"dropping-particle":"","family":"Wang","given":"Fangyi","non-dropping-particle":"","parse-names":false,"suffix":""},{"dropping-particle":"","family":"Liu","given":"Tao","non-dropping-particle":"","parse-names":false,"suffix":""},{"dropping-particle":"","family":"Wang","given":"Zhiping","non-dropping-particle":"","parse-names":false,"suffix":""}],"container-title":"Journal of Hazardous Materials","id":"ITEM-4","issue":"September","issued":{"date-parts":[["2021","3"]]},"page":"124028","publisher":"Elsevier B.V.","title":"Reproductive toxicity of polystyrene microplastics: In vivo experimental study on testicular toxicity in mice","type":"article-journal","volume":"405"},"uris":["http://www.mendeley.com/documents/?uuid=6f0846b2-6970-4c43-b475-ff0e6343a73a"]}],"mendeley":{"formattedCitation":"(&lt;i&gt;10&lt;/i&gt;, &lt;i&gt;24&lt;/i&gt;–&lt;i&gt;26&lt;/i&gt;)","plainTextFormattedCitation":"(10, 24–26)","previouslyFormattedCitation":"(&lt;i&gt;10&lt;/i&gt;, &lt;i&gt;24&lt;/i&gt;–&lt;i&gt;26&lt;/i&gt;)"},"properties":{"noteIndex":0},"schema":"https://github.com/citation-style-language/schema/raw/master/csl-citation.json"}</w:instrText>
      </w:r>
      <w:r w:rsidR="00702179" w:rsidRPr="00960B39">
        <w:fldChar w:fldCharType="separate"/>
      </w:r>
      <w:r w:rsidR="00EF196E" w:rsidRPr="00EF196E">
        <w:rPr>
          <w:noProof/>
        </w:rPr>
        <w:t>(</w:t>
      </w:r>
      <w:r w:rsidR="00EF196E" w:rsidRPr="00EF196E">
        <w:rPr>
          <w:i/>
          <w:noProof/>
        </w:rPr>
        <w:t>10</w:t>
      </w:r>
      <w:r w:rsidR="00EF196E" w:rsidRPr="00EF196E">
        <w:rPr>
          <w:noProof/>
        </w:rPr>
        <w:t xml:space="preserve">, </w:t>
      </w:r>
      <w:r w:rsidR="00EF196E" w:rsidRPr="00EF196E">
        <w:rPr>
          <w:i/>
          <w:noProof/>
        </w:rPr>
        <w:t>24</w:t>
      </w:r>
      <w:r w:rsidR="00EF196E" w:rsidRPr="00EF196E">
        <w:rPr>
          <w:noProof/>
        </w:rPr>
        <w:t>–</w:t>
      </w:r>
      <w:r w:rsidR="00EF196E" w:rsidRPr="00EF196E">
        <w:rPr>
          <w:i/>
          <w:noProof/>
        </w:rPr>
        <w:t>26</w:t>
      </w:r>
      <w:r w:rsidR="00EF196E" w:rsidRPr="00EF196E">
        <w:rPr>
          <w:noProof/>
        </w:rPr>
        <w:t>)</w:t>
      </w:r>
      <w:r w:rsidR="00702179" w:rsidRPr="00960B39">
        <w:fldChar w:fldCharType="end"/>
      </w:r>
      <w:r w:rsidR="00702179">
        <w:rPr>
          <w:lang w:val="en-CA"/>
        </w:rPr>
        <w:t>.</w:t>
      </w:r>
      <w:r w:rsidR="00702179" w:rsidRPr="00960B39">
        <w:t xml:space="preserve"> Data have been limited to studies on laboratory animals, however,</w:t>
      </w:r>
      <w:r w:rsidR="00981749">
        <w:rPr>
          <w:lang w:val="en-CA"/>
        </w:rPr>
        <w:t xml:space="preserve"> and</w:t>
      </w:r>
      <w:r w:rsidR="00702179" w:rsidRPr="00960B39">
        <w:t xml:space="preserve"> the extent to which they are representative of the </w:t>
      </w:r>
      <w:proofErr w:type="gramStart"/>
      <w:r w:rsidR="00702179" w:rsidRPr="00960B39">
        <w:t>conditions</w:t>
      </w:r>
      <w:proofErr w:type="gramEnd"/>
      <w:r w:rsidR="00702179" w:rsidRPr="00960B39">
        <w:t xml:space="preserve"> animals are actually experiencing in the real world is </w:t>
      </w:r>
      <w:r w:rsidR="00981749">
        <w:rPr>
          <w:lang w:val="en-CA"/>
        </w:rPr>
        <w:t>unknown</w:t>
      </w:r>
      <w:r w:rsidR="00702179" w:rsidRPr="00960B39">
        <w:t xml:space="preserve">. For example, </w:t>
      </w:r>
      <w:proofErr w:type="spellStart"/>
      <w:r w:rsidR="00702179" w:rsidRPr="00960B39">
        <w:t>Jin</w:t>
      </w:r>
      <w:proofErr w:type="spellEnd"/>
      <w:r w:rsidR="00702179" w:rsidRPr="00960B39">
        <w:t xml:space="preserve"> et al. </w:t>
      </w:r>
      <w:r w:rsidR="001A0AEE">
        <w:fldChar w:fldCharType="begin" w:fldLock="1"/>
      </w:r>
      <w:r w:rsidR="00CA79B0">
        <w:instrText>ADDIN CSL_CITATION {"citationItems":[{"id":"ITEM-1","itemData":{"DOI":"10.1016/j.jhazmat.2020.123430","ISSN":"18733336","PMID":"32659591","abstract":"Microplastics (MPs) have become hazardous materials, which have aroused widespread concern about their potential toxicity. However, the effects of MPs on reproductive systems in mammals are still ambiguous. In this study, the toxic effects of polystyrene MPs (PS-MPs) in male reproduction of mice were investigated. The results indicated that after exposure for 24 h, 4 μm and 10 μm PS-MPs accumulated in the testis of mice. Meanwhile, 0.5 μm, 4 μm, and 10 μm PS-MPs could enter into three kinds of testicular cells in vitro. In addition, sperm quality and testosterone level of mice were declined after exposure to 0.5 μm, 4 μm, and 10 μm PS-MPs for 28 days. H&amp;E staining showed that spermatogenic cells abscissed and arranged disorderly, and multinucleated gonocytes occurred in the seminiferous tubule. Moreover, PS-MPs induced testicular inflammation and the disruption of blood-testis barrier. In summary, this study demonstrated that PS-MPs induced male reproductive dysfunctions in mice, which provided new insights into the toxicity of MPs in mammals.","author":[{"dropping-particle":"","family":"Jin","given":"Haibo","non-dropping-particle":"","parse-names":false,"suffix":""},{"dropping-particle":"","family":"Ma","given":"Tan","non-dropping-particle":"","parse-names":false,"suffix":""},{"dropping-particle":"","family":"Sha","given":"Xiaoxuan","non-dropping-particle":"","parse-names":false,"suffix":""},{"dropping-particle":"","family":"Liu","given":"Zhenyu","non-dropping-particle":"","parse-names":false,"suffix":""},{"dropping-particle":"","family":"Zhou","given":"Yuan","non-dropping-particle":"","parse-names":false,"suffix":""},{"dropping-particle":"","family":"Meng","given":"Xiannan","non-dropping-particle":"","parse-names":false,"suffix":""},{"dropping-particle":"","family":"Chen","given":"Yabing","non-dropping-particle":"","parse-names":false,"suffix":""},{"dropping-particle":"","family":"Han","given":"Xiaodong","non-dropping-particle":"","parse-names":false,"suffix":""},{"dropping-particle":"","family":"Ding","given":"Jie","non-dropping-particle":"","parse-names":false,"suffix":""}],"container-title":"Journal of Hazardous Materials","id":"ITEM-1","issue":"May 2020","issued":{"date-parts":[["2021"]]},"page":"123430","publisher":"Elsevier","title":"Polystyrene microplastics induced male reproductive toxicity in mice","type":"article-journal","volume":"401"},"uris":["http://www.mendeley.com/documents/?uuid=510a26cb-ecb1-497f-a13d-fcabcf04e332"]}],"mendeley":{"formattedCitation":"(&lt;i&gt;24&lt;/i&gt;)","plainTextFormattedCitation":"(24)","previouslyFormattedCitation":"(&lt;i&gt;24&lt;/i&gt;)"},"properties":{"noteIndex":0},"schema":"https://github.com/citation-style-language/schema/raw/master/csl-citation.json"}</w:instrText>
      </w:r>
      <w:r w:rsidR="001A0AEE">
        <w:fldChar w:fldCharType="separate"/>
      </w:r>
      <w:r w:rsidR="00EF196E" w:rsidRPr="00EF196E">
        <w:rPr>
          <w:noProof/>
        </w:rPr>
        <w:t>(</w:t>
      </w:r>
      <w:r w:rsidR="00EF196E" w:rsidRPr="00EF196E">
        <w:rPr>
          <w:i/>
          <w:noProof/>
        </w:rPr>
        <w:t>24</w:t>
      </w:r>
      <w:r w:rsidR="00EF196E" w:rsidRPr="00EF196E">
        <w:rPr>
          <w:noProof/>
        </w:rPr>
        <w:t>)</w:t>
      </w:r>
      <w:r w:rsidR="001A0AEE">
        <w:fldChar w:fldCharType="end"/>
      </w:r>
      <w:r w:rsidR="00EF196E">
        <w:t xml:space="preserve"> </w:t>
      </w:r>
      <w:r w:rsidR="00702179" w:rsidRPr="00960B39">
        <w:t xml:space="preserve">studied the effects of MPs on fertility by feeding mice MPs at concentrations that were ca. 100,000 times greater than they would be exposed to </w:t>
      </w:r>
      <w:commentRangeStart w:id="9"/>
      <w:r w:rsidR="00702179" w:rsidRPr="00960B39">
        <w:t>in the wild</w:t>
      </w:r>
      <w:commentRangeEnd w:id="9"/>
      <w:r w:rsidR="00981749">
        <w:rPr>
          <w:rStyle w:val="CommentReference"/>
        </w:rPr>
        <w:commentReference w:id="9"/>
      </w:r>
      <w:r w:rsidR="00960B39">
        <w:t xml:space="preserve"> </w:t>
      </w:r>
      <w:r w:rsidR="00960B39">
        <w:fldChar w:fldCharType="begin" w:fldLock="1"/>
      </w:r>
      <w:r w:rsidR="00CA79B0">
        <w:instrText>ADDIN CSL_CITATION {"citationItems":[{"id":"ITEM-1","itemData":{"DOI":"10.5194/soil-6-649-2020","ISSN":"2199-398X","abstract":"Abstract. Worldwide, microplastics (MPs) have been commonly recognized as a threat to soil ecosystems. Terrestrial soils are widely contaminated by MPs due to the application of sewage sludge and wastewater, plastic mulching, littering, the input of tire wear from roads and atmospheric deposition. Within the last decade, an increasing number of individual studies focused on item counts and masses of MPs in different global soil environments. We reviewed these studies to achieve a representative picture of common degrees of contamination. The majority of the prospected agricultural and horticultural sites were exposed to sewage sludge and mulching film application and showed concentrations of","author":[{"dropping-particle":"","family":"Büks","given":"Frederick","non-dropping-particle":"","parse-names":false,"suffix":""},{"dropping-particle":"","family":"Kaupenjohann","given":"Martin","non-dropping-particle":"","parse-names":false,"suffix":""}],"container-title":"SOIL","id":"ITEM-1","issue":"2","issued":{"date-parts":[["2020","12","17"]]},"page":"649-662","title":"Global concentrations of microplastics in soils – a review","type":"article-journal","volume":"6"},"uris":["http://www.mendeley.com/documents/?uuid=2982b943-83fe-425e-90f3-bc26e799aef0"]}],"mendeley":{"formattedCitation":"(&lt;i&gt;27&lt;/i&gt;)","plainTextFormattedCitation":"(27)","previouslyFormattedCitation":"(&lt;i&gt;27&lt;/i&gt;)"},"properties":{"noteIndex":0},"schema":"https://github.com/citation-style-language/schema/raw/master/csl-citation.json"}</w:instrText>
      </w:r>
      <w:r w:rsidR="00960B39">
        <w:fldChar w:fldCharType="separate"/>
      </w:r>
      <w:r w:rsidR="00EF196E" w:rsidRPr="00EF196E">
        <w:rPr>
          <w:noProof/>
        </w:rPr>
        <w:t>(</w:t>
      </w:r>
      <w:r w:rsidR="00EF196E" w:rsidRPr="00EF196E">
        <w:rPr>
          <w:i/>
          <w:noProof/>
        </w:rPr>
        <w:t>27</w:t>
      </w:r>
      <w:r w:rsidR="00EF196E" w:rsidRPr="00EF196E">
        <w:rPr>
          <w:noProof/>
        </w:rPr>
        <w:t>)</w:t>
      </w:r>
      <w:r w:rsidR="00960B39">
        <w:fldChar w:fldCharType="end"/>
      </w:r>
      <w:r w:rsidR="00981749">
        <w:rPr>
          <w:lang w:val="en-CA"/>
        </w:rPr>
        <w:t xml:space="preserve">. </w:t>
      </w:r>
      <w:r w:rsidR="00702179" w:rsidRPr="00960B39">
        <w:t xml:space="preserve">This means that it is unclear to what extent MPs can bio-accumulate in </w:t>
      </w:r>
      <w:commentRangeStart w:id="10"/>
      <w:r w:rsidR="00981749">
        <w:rPr>
          <w:lang w:val="en-CA"/>
        </w:rPr>
        <w:t>free-ranging</w:t>
      </w:r>
      <w:r w:rsidR="00702179" w:rsidRPr="00960B39">
        <w:t xml:space="preserve"> </w:t>
      </w:r>
      <w:commentRangeEnd w:id="10"/>
      <w:r w:rsidR="00236251">
        <w:rPr>
          <w:rStyle w:val="CommentReference"/>
        </w:rPr>
        <w:commentReference w:id="10"/>
      </w:r>
      <w:r w:rsidR="00702179" w:rsidRPr="00960B39">
        <w:t>terrestrial mammals and influence fertility.</w:t>
      </w:r>
      <w:r w:rsidR="00981749">
        <w:rPr>
          <w:lang w:val="en-CA"/>
        </w:rPr>
        <w:t xml:space="preserve"> </w:t>
      </w:r>
      <w:r w:rsidR="000A6285" w:rsidRPr="000A6285">
        <w:rPr>
          <w:bCs/>
          <w:lang w:val="en-CA"/>
        </w:rPr>
        <w:t>Here, we assess</w:t>
      </w:r>
      <w:r w:rsidR="00D41B42">
        <w:rPr>
          <w:bCs/>
          <w:lang w:val="en-CA"/>
        </w:rPr>
        <w:t>ed</w:t>
      </w:r>
      <w:r w:rsidR="000A6285" w:rsidRPr="000A6285">
        <w:rPr>
          <w:bCs/>
          <w:lang w:val="en-CA"/>
        </w:rPr>
        <w:t xml:space="preserve"> </w:t>
      </w:r>
      <w:r w:rsidR="00D41B42">
        <w:rPr>
          <w:bCs/>
          <w:lang w:val="en-CA"/>
        </w:rPr>
        <w:t>the extent to which</w:t>
      </w:r>
      <w:r w:rsidR="000A6285" w:rsidRPr="000A6285">
        <w:rPr>
          <w:bCs/>
          <w:lang w:val="en-CA"/>
        </w:rPr>
        <w:t xml:space="preserve"> MPs </w:t>
      </w:r>
      <w:r w:rsidR="000A6285">
        <w:rPr>
          <w:bCs/>
          <w:lang w:val="en-CA"/>
        </w:rPr>
        <w:t>might be</w:t>
      </w:r>
      <w:r w:rsidR="00D41B42">
        <w:rPr>
          <w:bCs/>
          <w:lang w:val="en-CA"/>
        </w:rPr>
        <w:t xml:space="preserve"> bioaccumulating in the</w:t>
      </w:r>
      <w:r w:rsidR="00D41B42" w:rsidRPr="000A6285">
        <w:rPr>
          <w:bCs/>
          <w:lang w:val="en-CA"/>
        </w:rPr>
        <w:t xml:space="preserve"> </w:t>
      </w:r>
      <w:r w:rsidR="00D41B42" w:rsidRPr="00042923">
        <w:rPr>
          <w:bCs/>
          <w:lang w:val="en-GB"/>
        </w:rPr>
        <w:t xml:space="preserve">follicular fluid </w:t>
      </w:r>
      <w:r w:rsidR="00D41B42">
        <w:rPr>
          <w:bCs/>
          <w:lang w:val="en-GB"/>
        </w:rPr>
        <w:t xml:space="preserve">of domestic </w:t>
      </w:r>
      <w:r w:rsidR="00A95582">
        <w:rPr>
          <w:bCs/>
          <w:lang w:val="en-GB"/>
        </w:rPr>
        <w:t>cows</w:t>
      </w:r>
      <w:r w:rsidR="00D41B42">
        <w:rPr>
          <w:bCs/>
          <w:lang w:val="en-GB"/>
        </w:rPr>
        <w:t>.</w:t>
      </w:r>
      <w:ins w:id="11" w:author="mnoonan" w:date="2022-08-26T12:11:00Z">
        <w:r w:rsidR="00B40742">
          <w:rPr>
            <w:bCs/>
            <w:lang w:val="en-GB"/>
          </w:rPr>
          <w:t xml:space="preserve"> </w:t>
        </w:r>
      </w:ins>
      <w:ins w:id="12" w:author="mnoonan" w:date="2022-08-26T12:13:00Z">
        <w:r w:rsidR="00B40742">
          <w:rPr>
            <w:bCs/>
            <w:lang w:val="en-GB"/>
          </w:rPr>
          <w:t>P</w:t>
        </w:r>
      </w:ins>
      <w:ins w:id="13" w:author="mnoonan" w:date="2022-08-26T12:11:00Z">
        <w:r w:rsidR="00B40742">
          <w:rPr>
            <w:bCs/>
            <w:lang w:val="en-GB"/>
          </w:rPr>
          <w:t>articles isolated from bovine</w:t>
        </w:r>
      </w:ins>
      <w:ins w:id="14" w:author="mnoonan" w:date="2022-08-26T12:12:00Z">
        <w:r w:rsidR="00B40742">
          <w:rPr>
            <w:bCs/>
            <w:lang w:val="en-GB"/>
          </w:rPr>
          <w:t xml:space="preserve"> follicular fluid were identified via Raman spectroscopy, and the composition of particles were comp</w:t>
        </w:r>
      </w:ins>
      <w:ins w:id="15" w:author="mnoonan" w:date="2022-08-26T12:13:00Z">
        <w:r w:rsidR="00B40742">
          <w:rPr>
            <w:bCs/>
            <w:lang w:val="en-GB"/>
          </w:rPr>
          <w:t>ared to water controls.</w:t>
        </w:r>
      </w:ins>
      <w:r w:rsidR="00D41B42">
        <w:rPr>
          <w:bCs/>
          <w:lang w:val="en-GB"/>
        </w:rPr>
        <w:t xml:space="preserve"> We then </w:t>
      </w:r>
      <w:del w:id="16" w:author="mnoonan" w:date="2022-08-26T12:34:00Z">
        <w:r w:rsidR="00D41B42" w:rsidDel="00E348E5">
          <w:rPr>
            <w:bCs/>
            <w:lang w:val="en-GB"/>
          </w:rPr>
          <w:delText xml:space="preserve">used the concentrations of identified MPs to guide a biologically realistic </w:delText>
        </w:r>
      </w:del>
      <w:r w:rsidR="00D41B42">
        <w:rPr>
          <w:bCs/>
          <w:lang w:val="en-GB"/>
        </w:rPr>
        <w:t>investigat</w:t>
      </w:r>
      <w:ins w:id="17" w:author="mnoonan" w:date="2022-08-26T12:34:00Z">
        <w:r w:rsidR="00E348E5">
          <w:rPr>
            <w:bCs/>
            <w:lang w:val="en-GB"/>
          </w:rPr>
          <w:t>ed</w:t>
        </w:r>
      </w:ins>
      <w:del w:id="18" w:author="mnoonan" w:date="2022-08-26T12:34:00Z">
        <w:r w:rsidR="00D41B42" w:rsidDel="00E348E5">
          <w:rPr>
            <w:bCs/>
            <w:lang w:val="en-GB"/>
          </w:rPr>
          <w:delText>ion</w:delText>
        </w:r>
      </w:del>
      <w:r w:rsidR="00D41B42">
        <w:rPr>
          <w:bCs/>
          <w:lang w:val="en-GB"/>
        </w:rPr>
        <w:t xml:space="preserve"> </w:t>
      </w:r>
      <w:del w:id="19" w:author="mnoonan" w:date="2022-08-26T12:34:00Z">
        <w:r w:rsidR="00D41B42" w:rsidDel="00E348E5">
          <w:rPr>
            <w:bCs/>
            <w:lang w:val="en-GB"/>
          </w:rPr>
          <w:delText xml:space="preserve">into </w:delText>
        </w:r>
      </w:del>
      <w:r w:rsidR="00A402C7" w:rsidRPr="00042923">
        <w:rPr>
          <w:bCs/>
          <w:lang w:val="en-GB"/>
        </w:rPr>
        <w:t xml:space="preserve">the effects </w:t>
      </w:r>
      <w:r w:rsidR="00D41B42">
        <w:rPr>
          <w:bCs/>
          <w:lang w:val="en-GB"/>
        </w:rPr>
        <w:t xml:space="preserve">of MPs </w:t>
      </w:r>
      <w:r w:rsidR="007F6903" w:rsidRPr="00042923">
        <w:rPr>
          <w:bCs/>
          <w:lang w:val="en-GB"/>
        </w:rPr>
        <w:t>o</w:t>
      </w:r>
      <w:r w:rsidR="00C403EC" w:rsidRPr="00042923">
        <w:rPr>
          <w:bCs/>
          <w:lang w:val="en-GB"/>
        </w:rPr>
        <w:t xml:space="preserve">n bovine </w:t>
      </w:r>
      <w:r w:rsidR="004F57B5" w:rsidRPr="00042923">
        <w:rPr>
          <w:bCs/>
          <w:lang w:val="en-GB"/>
        </w:rPr>
        <w:t xml:space="preserve">male and female </w:t>
      </w:r>
      <w:r w:rsidR="00C403EC" w:rsidRPr="00042923">
        <w:rPr>
          <w:bCs/>
          <w:lang w:val="en-GB"/>
        </w:rPr>
        <w:t xml:space="preserve">gametes </w:t>
      </w:r>
      <w:r w:rsidR="00C403EC" w:rsidRPr="00042923">
        <w:rPr>
          <w:bCs/>
          <w:i/>
          <w:iCs/>
          <w:lang w:val="en-GB"/>
        </w:rPr>
        <w:t>in vitro</w:t>
      </w:r>
      <w:ins w:id="20" w:author="mnoonan" w:date="2022-08-26T12:35:00Z">
        <w:r w:rsidR="00E348E5">
          <w:rPr>
            <w:bCs/>
            <w:i/>
            <w:iCs/>
            <w:lang w:val="en-GB"/>
          </w:rPr>
          <w:t xml:space="preserve"> </w:t>
        </w:r>
        <w:r w:rsidR="00E348E5">
          <w:rPr>
            <w:bCs/>
            <w:lang w:val="en-GB"/>
          </w:rPr>
          <w:t>at biologically realistic concentrations</w:t>
        </w:r>
      </w:ins>
      <w:r w:rsidR="00C403EC" w:rsidRPr="00042923">
        <w:rPr>
          <w:bCs/>
          <w:lang w:val="en-GB"/>
        </w:rPr>
        <w:t>.</w:t>
      </w:r>
      <w:r w:rsidR="000A6285">
        <w:rPr>
          <w:bCs/>
          <w:lang w:val="en-GB"/>
        </w:rPr>
        <w:t xml:space="preserve"> </w:t>
      </w:r>
      <w:moveToRangeStart w:id="21" w:author="mnoonan" w:date="2022-08-26T12:03:00Z" w:name="move112407808"/>
      <w:moveTo w:id="22" w:author="mnoonan" w:date="2022-08-26T12:03:00Z">
        <w:r w:rsidR="0033267F" w:rsidRPr="00CD0C26">
          <w:rPr>
            <w:bCs/>
            <w:lang w:val="en-CA"/>
          </w:rPr>
          <w:t xml:space="preserve">With human </w:t>
        </w:r>
        <w:r w:rsidR="0033267F" w:rsidRPr="00CD0C26">
          <w:rPr>
            <w:bCs/>
          </w:rPr>
          <w:t>activity around the globe</w:t>
        </w:r>
      </w:moveTo>
      <w:ins w:id="23" w:author="mnoonan" w:date="2022-08-26T12:07:00Z">
        <w:r w:rsidR="00236251">
          <w:rPr>
            <w:bCs/>
          </w:rPr>
          <w:t xml:space="preserve"> already</w:t>
        </w:r>
      </w:ins>
      <w:moveTo w:id="24" w:author="mnoonan" w:date="2022-08-26T12:03:00Z">
        <w:r w:rsidR="0033267F" w:rsidRPr="00CD0C26">
          <w:rPr>
            <w:bCs/>
          </w:rPr>
          <w:t xml:space="preserve"> having triggered the </w:t>
        </w:r>
        <w:del w:id="25" w:author="mnoonan" w:date="2022-08-26T12:07:00Z">
          <w:r w:rsidR="0033267F" w:rsidRPr="00CD0C26" w:rsidDel="00236251">
            <w:rPr>
              <w:bCs/>
            </w:rPr>
            <w:delText xml:space="preserve">Earth's </w:delText>
          </w:r>
        </w:del>
        <w:r w:rsidR="0033267F" w:rsidRPr="00CD0C26">
          <w:rPr>
            <w:bCs/>
          </w:rPr>
          <w:t>sixth major episode of mass extinction</w:t>
        </w:r>
        <w:r w:rsidR="0033267F">
          <w:rPr>
            <w:bCs/>
          </w:rPr>
          <w:t xml:space="preserve"> </w:t>
        </w:r>
        <w:r w:rsidR="0033267F" w:rsidRPr="00CD0C26">
          <w:rPr>
            <w:bCs/>
          </w:rPr>
          <w:fldChar w:fldCharType="begin" w:fldLock="1"/>
        </w:r>
        <w:r w:rsidR="0033267F">
          <w:rPr>
            <w:bCs/>
          </w:rPr>
          <w:instrText>ADDIN CSL_CITATION {"citationItems":[{"id":"ITEM-1","itemData":{"DOI":"10.1126/science.1246752","ISSN":"0036-8075","abstract":"There has been substantial recent progress in determining the distributions and identity of vulnerable species, and in understanding how (and where) human activity is leading to extinctions. Pimm et al. review the current state of knowledge and ask what the future rates of species extinction will be, how well protected areas will slow extinction rates, and how the remaining gaps in knowledge might be filled.","author":[{"dropping-particle":"","family":"Pimm","given":"S. L.","non-dropping-particle":"","parse-names":false,"suffix":""},{"dropping-particle":"","family":"Jenkins","given":"C. N.","non-dropping-particle":"","parse-names":false,"suffix":""},{"dropping-particle":"","family":"Abell","given":"R.","non-dropping-particle":"","parse-names":false,"suffix":""},{"dropping-particle":"","family":"Brooks","given":"T. M.","non-dropping-particle":"","parse-names":false,"suffix":""},{"dropping-particle":"","family":"Gittleman","given":"J. L.","non-dropping-particle":"","parse-names":false,"suffix":""},{"dropping-particle":"","family":"Joppa","given":"L. N.","non-dropping-particle":"","parse-names":false,"suffix":""},{"dropping-particle":"","family":"Raven","given":"P. H.","non-dropping-particle":"","parse-names":false,"suffix":""},{"dropping-particle":"","family":"Roberts","given":"C. M.","non-dropping-particle":"","parse-names":false,"suffix":""},{"dropping-particle":"","family":"Sexton","given":"J. O.","non-dropping-particle":"","parse-names":false,"suffix":""}],"container-title":"Science","id":"ITEM-1","issue":"6187","issued":{"date-parts":[["2014","5","30"]]},"title":"The biodiversity of species and their rates of extinction, distribution, and protection","type":"article-journal","volume":"344"},"uris":["http://www.mendeley.com/documents/?uuid=d23a9099-10e3-46fb-b4bf-94201ead8fa3"]},{"id":"ITEM-2","itemData":{"DOI":"10.1126/sciadv.1400253","ISSN":"23752548","abstract":"The oft-repeated claim that Earth's biota is entering a sixth \"mass extinction\" depends on clearly demonstrating that current extinction rates are far above the \"background\" rates prevailing between the five previous mass extinctions. Earlier estimates of extinction rates have been criticized for using assumptions that might overestimate the severity of the extinction crisis. We assess, using extremely conservative assumptions, whether human activities are causing a mass extinction. First, we use a recent estimate of a background rate of 2 mammal extinctions per 10,000 species per 100 years (that is, 2 E/MSY), which is twice as high as widely used previous estimates. We then compare this rate with the current rate of mammal and vertebrate extinctions. The latter is conservatively low because listing a species as extinct requires meeting stringent criteria. Even under our assumptions, which would tend to minimize evidence of an incipient mass extinction, the average rate of vertebrate species loss over the last century is up to 100 times higher than the background rate. Under the 2 E/MSY background rate, the number of species that have gone extinct in the last century would have taken, depending on the vertebrate taxon, between 800 and 10,000 years to disappear. These estimates reveal an exceptionally rapid loss of biodiversity over the last few centuries, indicating that a sixth mass extinction is already under way. Averting a dramatic decay of biodiversity and the subsequent loss of ecosystem services is still possible through intensified conservation efforts, but that window of opportunity is rapidly closing.","author":[{"dropping-particle":"","family":"Ceballos","given":"Gerardo","non-dropping-particle":"","parse-names":false,"suffix":""},{"dropping-particle":"","family":"Ehrlich","given":"Paul R.","non-dropping-particle":"","parse-names":false,"suffix":""},{"dropping-particle":"","family":"Barnosky","given":"Anthony D.","non-dropping-particle":"","parse-names":false,"suffix":""},{"dropping-particle":"","family":"García","given":"Andrés","non-dropping-particle":"","parse-names":false,"suffix":""},{"dropping-particle":"","family":"Pringle","given":"Robert M.","non-dropping-particle":"","parse-names":false,"suffix":""},{"dropping-particle":"","family":"Palmer","given":"Todd M.","non-dropping-particle":"","parse-names":false,"suffix":""}],"container-title":"Science Advances","id":"ITEM-2","issue":"5","issued":{"date-parts":[["2015"]]},"page":"9-13","title":"Accelerated modern human-induced species losses: Entering the sixth mass extinction","type":"article-journal","volume":"1"},"uris":["http://www.mendeley.com/documents/?uuid=ab55b281-4de9-4c13-8a07-7c7d5cc8cd4d"]},{"id":"ITEM-3","itemData":{"DOI":"10.1038/nature09678","ISSN":"00280836","PMID":"21368823","abstract":"Palaeontologists characterize mass extinctions as times when the Earth loses more than three-quarters of its species in a geologically short interval, as has happened only five times in the past 540million years or so. Biologists now suggest that a sixth mass extinction may be under way, given the known species losses over the past few centuries and millennia. Here we review how differences between fossil and modern data and the addition of recently available palaeontological information influence our understanding of the current extinction crisis. Our results confirm that current extinction rates are higher than would be expected from the fossil record, highlighting the need for effective conservation measures. © 2011 Macmillan Publishers Limited. All rights reserved.","author":[{"dropping-particle":"","family":"Barnosky","given":"Anthony D.","non-dropping-particle":"","parse-names":false,"suffix":""},{"dropping-particle":"","family":"Matzke","given":"Nicholas","non-dropping-particle":"","parse-names":false,"suffix":""},{"dropping-particle":"","family":"Tomiya","given":"Susumu","non-dropping-particle":"","parse-names":false,"suffix":""},{"dropping-particle":"","family":"Wogan","given":"Guinevere O.U.","non-dropping-particle":"","parse-names":false,"suffix":""},{"dropping-particle":"","family":"Swartz","given":"Brian","non-dropping-particle":"","parse-names":false,"suffix":""},{"dropping-particle":"","family":"Quental","given":"Tiago B.","non-dropping-particle":"","parse-names":false,"suffix":""},{"dropping-particle":"","family":"Marshall","given":"Charles","non-dropping-particle":"","parse-names":false,"suffix":""},{"dropping-particle":"","family":"McGuire","given":"Jenny L.","non-dropping-particle":"","parse-names":false,"suffix":""},{"dropping-particle":"","family":"Lindsey","given":"Emily L.","non-dropping-particle":"","parse-names":false,"suffix":""},{"dropping-particle":"","family":"Maguire","given":"Kaitlin C.","non-dropping-particle":"","parse-names":false,"suffix":""},{"dropping-particle":"","family":"Mersey","given":"Ben","non-dropping-particle":"","parse-names":false,"suffix":""},{"dropping-particle":"","family":"Ferrer","given":"Elizabeth A.","non-dropping-particle":"","parse-names":false,"suffix":""}],"container-title":"Nature","id":"ITEM-3","issue":"7336","issued":{"date-parts":[["2011"]]},"page":"51-57","publisher":"Nature Publishing Group","title":"Has the Earth's sixth mass extinction already arrived?","type":"article-journal","volume":"471"},"uris":["http://www.mendeley.com/documents/?uuid=3a6be310-d554-44a3-a9d6-0aa300355098"]}],"mendeley":{"formattedCitation":"(&lt;i&gt;12&lt;/i&gt;–&lt;i&gt;14&lt;/i&gt;)","plainTextFormattedCitation":"(12–14)","previouslyFormattedCitation":"(&lt;i&gt;12&lt;/i&gt;–&lt;i&gt;14&lt;/i&gt;)"},"properties":{"noteIndex":0},"schema":"https://github.com/citation-style-language/schema/raw/master/csl-citation.json"}</w:instrText>
        </w:r>
        <w:r w:rsidR="0033267F" w:rsidRPr="00CD0C26">
          <w:rPr>
            <w:bCs/>
          </w:rPr>
          <w:fldChar w:fldCharType="separate"/>
        </w:r>
        <w:r w:rsidR="0033267F" w:rsidRPr="00EF196E">
          <w:rPr>
            <w:bCs/>
            <w:noProof/>
          </w:rPr>
          <w:t>(</w:t>
        </w:r>
        <w:r w:rsidR="0033267F" w:rsidRPr="00EF196E">
          <w:rPr>
            <w:bCs/>
            <w:i/>
            <w:noProof/>
          </w:rPr>
          <w:t>12</w:t>
        </w:r>
        <w:r w:rsidR="0033267F" w:rsidRPr="00EF196E">
          <w:rPr>
            <w:bCs/>
            <w:noProof/>
          </w:rPr>
          <w:t>–</w:t>
        </w:r>
        <w:r w:rsidR="0033267F" w:rsidRPr="00EF196E">
          <w:rPr>
            <w:bCs/>
            <w:i/>
            <w:noProof/>
          </w:rPr>
          <w:t>14</w:t>
        </w:r>
        <w:r w:rsidR="0033267F" w:rsidRPr="00EF196E">
          <w:rPr>
            <w:bCs/>
            <w:noProof/>
          </w:rPr>
          <w:t>)</w:t>
        </w:r>
        <w:r w:rsidR="0033267F" w:rsidRPr="00CD0C26">
          <w:rPr>
            <w:bCs/>
            <w:lang w:val="en-GB"/>
          </w:rPr>
          <w:fldChar w:fldCharType="end"/>
        </w:r>
        <w:r w:rsidR="0033267F" w:rsidRPr="00CD0C26">
          <w:rPr>
            <w:bCs/>
          </w:rPr>
          <w:t xml:space="preserve">, </w:t>
        </w:r>
        <w:r w:rsidR="0033267F" w:rsidRPr="00CD0C26">
          <w:rPr>
            <w:bCs/>
            <w:lang w:val="en-CA"/>
          </w:rPr>
          <w:t>understanding the long-lasting effects of human activity on reproductive systems is essential for developing the tools and strategies needed to ensure the future of life on Earth.</w:t>
        </w:r>
      </w:moveTo>
      <w:moveToRangeEnd w:id="21"/>
    </w:p>
    <w:p w14:paraId="5FFC665E" w14:textId="77777777" w:rsidR="00AB5717" w:rsidRPr="00042923" w:rsidRDefault="00AB5717" w:rsidP="00AC2069">
      <w:pPr>
        <w:pStyle w:val="Paragraph"/>
        <w:spacing w:before="0"/>
        <w:ind w:firstLine="0"/>
        <w:rPr>
          <w:b/>
          <w:lang w:val="en-GB"/>
        </w:rPr>
      </w:pPr>
    </w:p>
    <w:p w14:paraId="70F01237" w14:textId="2B2974E3" w:rsidR="004A10BE" w:rsidRPr="00042923" w:rsidRDefault="004A10BE" w:rsidP="00AC2069">
      <w:pPr>
        <w:pStyle w:val="Paragraph"/>
        <w:spacing w:before="0"/>
        <w:ind w:firstLine="0"/>
        <w:rPr>
          <w:lang w:val="en-GB"/>
        </w:rPr>
      </w:pPr>
      <w:r w:rsidRPr="00042923">
        <w:rPr>
          <w:b/>
          <w:lang w:val="en-GB"/>
        </w:rPr>
        <w:t>Results</w:t>
      </w:r>
      <w:r w:rsidRPr="00042923">
        <w:rPr>
          <w:lang w:val="en-GB"/>
        </w:rPr>
        <w:t xml:space="preserve"> </w:t>
      </w:r>
    </w:p>
    <w:p w14:paraId="7075ECA6" w14:textId="78687B3C" w:rsidR="00A634F4" w:rsidRPr="00042923" w:rsidRDefault="00A634F4" w:rsidP="00AC2069">
      <w:pPr>
        <w:pStyle w:val="Paragraph"/>
        <w:spacing w:before="0"/>
        <w:ind w:firstLine="0"/>
        <w:rPr>
          <w:lang w:val="en-GB"/>
        </w:rPr>
      </w:pPr>
    </w:p>
    <w:p w14:paraId="5B4CA1E9" w14:textId="548D20A7" w:rsidR="00A634F4" w:rsidRPr="00042923" w:rsidRDefault="00A634F4" w:rsidP="00AC2069">
      <w:pPr>
        <w:pStyle w:val="Paragraph"/>
        <w:spacing w:before="0"/>
        <w:ind w:firstLine="0"/>
        <w:rPr>
          <w:b/>
          <w:bCs/>
          <w:lang w:val="en-GB"/>
        </w:rPr>
      </w:pPr>
      <w:r w:rsidRPr="00042923">
        <w:rPr>
          <w:b/>
          <w:bCs/>
          <w:lang w:val="en-GB"/>
        </w:rPr>
        <w:t>MPs</w:t>
      </w:r>
      <w:r w:rsidR="00D52009" w:rsidRPr="00042923">
        <w:rPr>
          <w:b/>
          <w:bCs/>
          <w:lang w:val="en-GB"/>
        </w:rPr>
        <w:t>, pigments, and plasticizers</w:t>
      </w:r>
      <w:r w:rsidRPr="00042923">
        <w:rPr>
          <w:b/>
          <w:bCs/>
          <w:lang w:val="en-GB"/>
        </w:rPr>
        <w:t xml:space="preserve"> in cow follicular fluid</w:t>
      </w:r>
    </w:p>
    <w:p w14:paraId="0A3E079D" w14:textId="214107F2" w:rsidR="000355EA" w:rsidRDefault="008751B3" w:rsidP="00EF196E">
      <w:pPr>
        <w:pStyle w:val="Paragraph"/>
        <w:spacing w:before="0"/>
        <w:ind w:firstLine="0"/>
        <w:rPr>
          <w:lang w:val="en-GB"/>
        </w:rPr>
      </w:pPr>
      <w:r>
        <w:rPr>
          <w:lang w:val="en-GB"/>
        </w:rPr>
        <w:t xml:space="preserve">A high number of </w:t>
      </w:r>
      <w:del w:id="26" w:author="mnoonan" w:date="2022-08-26T14:14:00Z">
        <w:r w:rsidDel="000A0C1B">
          <w:rPr>
            <w:lang w:val="en-GB"/>
          </w:rPr>
          <w:delText>non-</w:delText>
        </w:r>
      </w:del>
      <w:ins w:id="27" w:author="mnoonan" w:date="2022-08-26T14:14:00Z">
        <w:r w:rsidR="000A0C1B">
          <w:rPr>
            <w:lang w:val="en-GB"/>
          </w:rPr>
          <w:t>un</w:t>
        </w:r>
      </w:ins>
      <w:r>
        <w:rPr>
          <w:lang w:val="en-GB"/>
        </w:rPr>
        <w:t>digested matter was detected in the</w:t>
      </w:r>
      <w:ins w:id="28" w:author="mnoonan" w:date="2022-08-27T02:13:00Z">
        <w:r w:rsidR="006E5BFA">
          <w:rPr>
            <w:lang w:val="en-GB"/>
          </w:rPr>
          <w:t xml:space="preserve"> </w:t>
        </w:r>
      </w:ins>
      <w:ins w:id="29" w:author="mnoonan" w:date="2022-08-27T02:14:00Z">
        <w:r w:rsidR="006E5BFA">
          <w:rPr>
            <w:lang w:val="en-GB"/>
          </w:rPr>
          <w:t>bovine</w:t>
        </w:r>
      </w:ins>
      <w:r w:rsidR="00E95328">
        <w:rPr>
          <w:lang w:val="en-GB"/>
        </w:rPr>
        <w:t xml:space="preserve"> follicular fluid</w:t>
      </w:r>
      <w:r>
        <w:rPr>
          <w:lang w:val="en-GB"/>
        </w:rPr>
        <w:t xml:space="preserve"> </w:t>
      </w:r>
      <w:r w:rsidR="00E95328">
        <w:rPr>
          <w:lang w:val="en-GB"/>
        </w:rPr>
        <w:t>(</w:t>
      </w:r>
      <w:r>
        <w:rPr>
          <w:lang w:val="en-GB"/>
        </w:rPr>
        <w:t>FF</w:t>
      </w:r>
      <w:r w:rsidR="00E95328">
        <w:rPr>
          <w:lang w:val="en-GB"/>
        </w:rPr>
        <w:t>)</w:t>
      </w:r>
      <w:r>
        <w:rPr>
          <w:lang w:val="en-GB"/>
        </w:rPr>
        <w:t xml:space="preserve"> samples. </w:t>
      </w:r>
      <w:del w:id="30" w:author="mnoonan" w:date="2022-08-27T02:14:00Z">
        <w:r w:rsidDel="006E5BFA">
          <w:rPr>
            <w:lang w:val="en-GB"/>
          </w:rPr>
          <w:delText xml:space="preserve">By </w:delText>
        </w:r>
      </w:del>
      <w:ins w:id="31" w:author="mnoonan" w:date="2022-08-26T14:14:00Z">
        <w:r w:rsidR="000A0C1B">
          <w:rPr>
            <w:lang w:val="en-GB"/>
          </w:rPr>
          <w:t>A</w:t>
        </w:r>
      </w:ins>
      <w:del w:id="32" w:author="mnoonan" w:date="2022-08-26T14:14:00Z">
        <w:r w:rsidDel="000A0C1B">
          <w:rPr>
            <w:lang w:val="en-GB"/>
          </w:rPr>
          <w:delText>a</w:delText>
        </w:r>
      </w:del>
      <w:r>
        <w:rPr>
          <w:lang w:val="en-GB"/>
        </w:rPr>
        <w:t>utomated</w:t>
      </w:r>
      <w:del w:id="33" w:author="mnoonan" w:date="2022-08-26T14:14:00Z">
        <w:r w:rsidDel="000A0C1B">
          <w:rPr>
            <w:lang w:val="en-GB"/>
          </w:rPr>
          <w:delText>ly</w:delText>
        </w:r>
      </w:del>
      <w:r>
        <w:rPr>
          <w:lang w:val="en-GB"/>
        </w:rPr>
        <w:t xml:space="preserve"> analys</w:t>
      </w:r>
      <w:ins w:id="34" w:author="mnoonan" w:date="2022-08-26T14:14:00Z">
        <w:r w:rsidR="000A0C1B">
          <w:rPr>
            <w:lang w:val="en-GB"/>
          </w:rPr>
          <w:t>is</w:t>
        </w:r>
      </w:ins>
      <w:del w:id="35" w:author="mnoonan" w:date="2022-08-26T14:14:00Z">
        <w:r w:rsidDel="000A0C1B">
          <w:rPr>
            <w:lang w:val="en-GB"/>
          </w:rPr>
          <w:delText>ing</w:delText>
        </w:r>
      </w:del>
      <w:r>
        <w:rPr>
          <w:lang w:val="en-GB"/>
        </w:rPr>
        <w:t xml:space="preserve"> </w:t>
      </w:r>
      <w:ins w:id="36" w:author="mnoonan" w:date="2022-08-26T14:14:00Z">
        <w:r w:rsidR="000A0C1B">
          <w:rPr>
            <w:lang w:val="en-GB"/>
          </w:rPr>
          <w:t xml:space="preserve">of </w:t>
        </w:r>
      </w:ins>
      <w:r>
        <w:rPr>
          <w:lang w:val="en-GB"/>
        </w:rPr>
        <w:t>the sample membranes</w:t>
      </w:r>
      <w:ins w:id="37" w:author="mnoonan" w:date="2022-08-27T02:14:00Z">
        <w:r w:rsidR="006E5BFA">
          <w:rPr>
            <w:lang w:val="en-GB"/>
          </w:rPr>
          <w:t>,</w:t>
        </w:r>
      </w:ins>
      <w:r>
        <w:rPr>
          <w:lang w:val="en-GB"/>
        </w:rPr>
        <w:t xml:space="preserve"> using the software </w:t>
      </w:r>
      <w:commentRangeStart w:id="38"/>
      <w:proofErr w:type="spellStart"/>
      <w:r>
        <w:rPr>
          <w:lang w:val="en-GB"/>
        </w:rPr>
        <w:t>Partcile</w:t>
      </w:r>
      <w:proofErr w:type="spellEnd"/>
      <w:r>
        <w:rPr>
          <w:lang w:val="en-GB"/>
        </w:rPr>
        <w:t xml:space="preserve"> Scout</w:t>
      </w:r>
      <w:commentRangeEnd w:id="38"/>
      <w:r w:rsidR="00236251">
        <w:rPr>
          <w:rStyle w:val="CommentReference"/>
        </w:rPr>
        <w:commentReference w:id="38"/>
      </w:r>
      <w:r>
        <w:rPr>
          <w:lang w:val="en-GB"/>
        </w:rPr>
        <w:t xml:space="preserve">, </w:t>
      </w:r>
      <w:ins w:id="39" w:author="mnoonan" w:date="2022-08-26T14:14:00Z">
        <w:r w:rsidR="000A0C1B">
          <w:rPr>
            <w:lang w:val="en-GB"/>
          </w:rPr>
          <w:t xml:space="preserve">identified </w:t>
        </w:r>
      </w:ins>
      <w:r>
        <w:rPr>
          <w:lang w:val="en-GB"/>
        </w:rPr>
        <w:t>a total of 12,309</w:t>
      </w:r>
      <w:ins w:id="40" w:author="mnoonan" w:date="2022-08-26T14:15:00Z">
        <w:r w:rsidR="000A0C1B">
          <w:rPr>
            <w:lang w:val="en-GB"/>
          </w:rPr>
          <w:t xml:space="preserve"> particles </w:t>
        </w:r>
      </w:ins>
      <w:ins w:id="41" w:author="mnoonan" w:date="2022-08-27T02:14:00Z">
        <w:r w:rsidR="006E5BFA">
          <w:rPr>
            <w:lang w:val="en-GB"/>
          </w:rPr>
          <w:t>in</w:t>
        </w:r>
      </w:ins>
      <w:ins w:id="42" w:author="mnoonan" w:date="2022-08-26T14:15:00Z">
        <w:r w:rsidR="000A0C1B">
          <w:rPr>
            <w:lang w:val="en-GB"/>
          </w:rPr>
          <w:t xml:space="preserve"> FF1</w:t>
        </w:r>
      </w:ins>
      <w:r>
        <w:rPr>
          <w:lang w:val="en-GB"/>
        </w:rPr>
        <w:t>, 40,154</w:t>
      </w:r>
      <w:ins w:id="43" w:author="mnoonan" w:date="2022-08-26T14:15:00Z">
        <w:r w:rsidR="000A0C1B">
          <w:rPr>
            <w:lang w:val="en-GB"/>
          </w:rPr>
          <w:t xml:space="preserve"> </w:t>
        </w:r>
      </w:ins>
      <w:ins w:id="44" w:author="mnoonan" w:date="2022-08-27T02:14:00Z">
        <w:r w:rsidR="006E5BFA">
          <w:rPr>
            <w:lang w:val="en-GB"/>
          </w:rPr>
          <w:t>in</w:t>
        </w:r>
      </w:ins>
      <w:ins w:id="45" w:author="mnoonan" w:date="2022-08-26T14:15:00Z">
        <w:r w:rsidR="000A0C1B">
          <w:rPr>
            <w:lang w:val="en-GB"/>
          </w:rPr>
          <w:t xml:space="preserve"> FF2</w:t>
        </w:r>
      </w:ins>
      <w:r>
        <w:rPr>
          <w:lang w:val="en-GB"/>
        </w:rPr>
        <w:t>, 40,683</w:t>
      </w:r>
      <w:ins w:id="46" w:author="mnoonan" w:date="2022-08-26T14:15:00Z">
        <w:r w:rsidR="000A0C1B">
          <w:rPr>
            <w:lang w:val="en-GB"/>
          </w:rPr>
          <w:t xml:space="preserve"> </w:t>
        </w:r>
      </w:ins>
      <w:ins w:id="47" w:author="mnoonan" w:date="2022-08-27T02:14:00Z">
        <w:r w:rsidR="006E5BFA">
          <w:rPr>
            <w:lang w:val="en-GB"/>
          </w:rPr>
          <w:t>in</w:t>
        </w:r>
      </w:ins>
      <w:ins w:id="48" w:author="mnoonan" w:date="2022-08-26T14:15:00Z">
        <w:r w:rsidR="000A0C1B">
          <w:rPr>
            <w:lang w:val="en-GB"/>
          </w:rPr>
          <w:t xml:space="preserve"> FF3</w:t>
        </w:r>
      </w:ins>
      <w:r>
        <w:rPr>
          <w:lang w:val="en-GB"/>
        </w:rPr>
        <w:t>, 9,049</w:t>
      </w:r>
      <w:ins w:id="49" w:author="mnoonan" w:date="2022-08-26T14:15:00Z">
        <w:r w:rsidR="000A0C1B">
          <w:rPr>
            <w:lang w:val="en-GB"/>
          </w:rPr>
          <w:t xml:space="preserve"> in water 1</w:t>
        </w:r>
      </w:ins>
      <w:r>
        <w:rPr>
          <w:lang w:val="en-GB"/>
        </w:rPr>
        <w:t xml:space="preserve"> and 4,912</w:t>
      </w:r>
      <w:ins w:id="50" w:author="mnoonan" w:date="2022-08-26T14:15:00Z">
        <w:r w:rsidR="000A0C1B">
          <w:rPr>
            <w:lang w:val="en-GB"/>
          </w:rPr>
          <w:t xml:space="preserve"> in water 2</w:t>
        </w:r>
      </w:ins>
      <w:del w:id="51" w:author="mnoonan" w:date="2022-08-26T14:15:00Z">
        <w:r w:rsidDel="000A0C1B">
          <w:rPr>
            <w:lang w:val="en-GB"/>
          </w:rPr>
          <w:delText xml:space="preserve"> particles were identified for FF1, FF2, FF3, water 1 and water 2, respectively</w:delText>
        </w:r>
      </w:del>
      <w:r>
        <w:rPr>
          <w:lang w:val="en-GB"/>
        </w:rPr>
        <w:t xml:space="preserve"> (Fig. 1A). </w:t>
      </w:r>
      <w:del w:id="52" w:author="mnoonan" w:date="2022-08-26T14:16:00Z">
        <w:r w:rsidDel="000A0C1B">
          <w:rPr>
            <w:lang w:val="en-GB"/>
          </w:rPr>
          <w:delText>Nevertheless</w:delText>
        </w:r>
      </w:del>
      <w:ins w:id="53" w:author="mnoonan" w:date="2022-08-26T14:16:00Z">
        <w:r w:rsidR="000A0C1B">
          <w:rPr>
            <w:lang w:val="en-GB"/>
          </w:rPr>
          <w:t>Despite the large number of particles</w:t>
        </w:r>
      </w:ins>
      <w:r>
        <w:rPr>
          <w:lang w:val="en-GB"/>
        </w:rPr>
        <w:t xml:space="preserve">, only 331, 507, 4392, 367 and </w:t>
      </w:r>
      <w:r w:rsidRPr="000A0C1B">
        <w:rPr>
          <w:highlight w:val="yellow"/>
          <w:lang w:val="en-GB"/>
          <w:rPrChange w:id="54" w:author="mnoonan" w:date="2022-08-26T14:16:00Z">
            <w:rPr>
              <w:lang w:val="en-GB"/>
            </w:rPr>
          </w:rPrChange>
        </w:rPr>
        <w:t>XX</w:t>
      </w:r>
      <w:r>
        <w:rPr>
          <w:lang w:val="en-GB"/>
        </w:rPr>
        <w:t xml:space="preserve"> particles</w:t>
      </w:r>
      <w:r w:rsidR="00E95328">
        <w:rPr>
          <w:lang w:val="en-GB"/>
        </w:rPr>
        <w:t xml:space="preserve"> for FF1, FF2, FF3, water 1 and water 2, respectively, </w:t>
      </w:r>
      <w:del w:id="55" w:author="mnoonan" w:date="2022-08-26T11:12:00Z">
        <w:r w:rsidDel="00E050F4">
          <w:rPr>
            <w:lang w:val="en-GB"/>
          </w:rPr>
          <w:delText xml:space="preserve"> </w:delText>
        </w:r>
      </w:del>
      <w:del w:id="56" w:author="mnoonan" w:date="2022-08-27T02:15:00Z">
        <w:r w:rsidDel="006E5BFA">
          <w:rPr>
            <w:lang w:val="en-GB"/>
          </w:rPr>
          <w:delText>rendered</w:delText>
        </w:r>
      </w:del>
      <w:ins w:id="57" w:author="mnoonan" w:date="2022-08-27T02:15:00Z">
        <w:r w:rsidR="006E5BFA">
          <w:rPr>
            <w:lang w:val="en-GB"/>
          </w:rPr>
          <w:t>had</w:t>
        </w:r>
      </w:ins>
      <w:del w:id="58" w:author="mnoonan" w:date="2022-08-27T02:15:00Z">
        <w:r w:rsidDel="006E5BFA">
          <w:rPr>
            <w:lang w:val="en-GB"/>
          </w:rPr>
          <w:delText xml:space="preserve"> a</w:delText>
        </w:r>
      </w:del>
      <w:r>
        <w:rPr>
          <w:lang w:val="en-GB"/>
        </w:rPr>
        <w:t xml:space="preserve"> Raman spectra </w:t>
      </w:r>
      <w:del w:id="59" w:author="mnoonan" w:date="2022-08-27T02:15:00Z">
        <w:r w:rsidR="00E95328" w:rsidDel="006E5BFA">
          <w:rPr>
            <w:lang w:val="en-GB"/>
          </w:rPr>
          <w:delText>for</w:delText>
        </w:r>
        <w:r w:rsidDel="006E5BFA">
          <w:rPr>
            <w:lang w:val="en-GB"/>
          </w:rPr>
          <w:delText xml:space="preserve"> which</w:delText>
        </w:r>
        <w:r w:rsidR="00E95328" w:rsidDel="006E5BFA">
          <w:rPr>
            <w:lang w:val="en-GB"/>
          </w:rPr>
          <w:delText xml:space="preserve"> the</w:delText>
        </w:r>
      </w:del>
      <w:ins w:id="60" w:author="mnoonan" w:date="2022-08-27T02:15:00Z">
        <w:r w:rsidR="006E5BFA">
          <w:rPr>
            <w:lang w:val="en-GB"/>
          </w:rPr>
          <w:t>with</w:t>
        </w:r>
      </w:ins>
      <w:r w:rsidR="00E95328">
        <w:rPr>
          <w:lang w:val="en-GB"/>
        </w:rPr>
        <w:t xml:space="preserve"> </w:t>
      </w:r>
      <w:commentRangeStart w:id="61"/>
      <w:r w:rsidR="00E95328">
        <w:rPr>
          <w:lang w:val="en-GB"/>
        </w:rPr>
        <w:t xml:space="preserve">HQI </w:t>
      </w:r>
      <w:commentRangeEnd w:id="61"/>
      <w:r w:rsidR="000A0C1B">
        <w:rPr>
          <w:rStyle w:val="CommentReference"/>
        </w:rPr>
        <w:commentReference w:id="61"/>
      </w:r>
      <w:del w:id="62" w:author="mnoonan" w:date="2022-08-27T02:15:00Z">
        <w:r w:rsidR="00E95328" w:rsidDel="006E5BFA">
          <w:rPr>
            <w:lang w:val="en-GB"/>
          </w:rPr>
          <w:delText>was</w:delText>
        </w:r>
      </w:del>
      <w:r w:rsidR="00E95328">
        <w:rPr>
          <w:lang w:val="en-GB"/>
        </w:rPr>
        <w:t xml:space="preserve"> </w:t>
      </w:r>
      <w:r w:rsidR="00E95328">
        <w:rPr>
          <w:bCs/>
          <w:lang w:val="en-GB"/>
        </w:rPr>
        <w:sym w:font="Symbol" w:char="F0B3"/>
      </w:r>
      <w:r w:rsidR="00E95328">
        <w:rPr>
          <w:bCs/>
          <w:lang w:val="en-GB"/>
        </w:rPr>
        <w:t xml:space="preserve"> 75</w:t>
      </w:r>
      <w:del w:id="63" w:author="mnoonan" w:date="2022-08-27T02:15:00Z">
        <w:r w:rsidDel="006E5BFA">
          <w:rPr>
            <w:lang w:val="en-GB"/>
          </w:rPr>
          <w:delText xml:space="preserve"> after matching it to the </w:delText>
        </w:r>
        <w:r w:rsidR="00E95328" w:rsidDel="006E5BFA">
          <w:rPr>
            <w:lang w:val="en-GB"/>
          </w:rPr>
          <w:delText>database</w:delText>
        </w:r>
      </w:del>
      <w:ins w:id="64" w:author="mnoonan" w:date="2022-08-26T12:09:00Z">
        <w:r w:rsidR="00236251">
          <w:rPr>
            <w:lang w:val="en-GB"/>
          </w:rPr>
          <w:t xml:space="preserve">. </w:t>
        </w:r>
      </w:ins>
      <w:commentRangeStart w:id="65"/>
      <w:del w:id="66" w:author="mnoonan" w:date="2022-08-26T12:09:00Z">
        <w:r w:rsidR="00E95328" w:rsidDel="00236251">
          <w:rPr>
            <w:lang w:val="en-GB"/>
          </w:rPr>
          <w:delText xml:space="preserve"> </w:delText>
        </w:r>
      </w:del>
      <w:del w:id="67" w:author="mnoonan" w:date="2022-08-26T12:08:00Z">
        <w:r w:rsidR="00E95328" w:rsidDel="00236251">
          <w:rPr>
            <w:lang w:val="en-GB"/>
          </w:rPr>
          <w:delText>(</w:delText>
        </w:r>
      </w:del>
      <w:r w:rsidR="00E95328">
        <w:rPr>
          <w:lang w:val="en-GB"/>
        </w:rPr>
        <w:t>Fig</w:t>
      </w:r>
      <w:ins w:id="68" w:author="mnoonan" w:date="2022-08-26T12:09:00Z">
        <w:r w:rsidR="00236251">
          <w:rPr>
            <w:lang w:val="en-GB"/>
          </w:rPr>
          <w:t>ure</w:t>
        </w:r>
      </w:ins>
      <w:del w:id="69" w:author="mnoonan" w:date="2022-08-26T12:09:00Z">
        <w:r w:rsidR="00E95328" w:rsidDel="00236251">
          <w:rPr>
            <w:lang w:val="en-GB"/>
          </w:rPr>
          <w:delText>.</w:delText>
        </w:r>
      </w:del>
      <w:r w:rsidR="00E95328">
        <w:rPr>
          <w:lang w:val="en-GB"/>
        </w:rPr>
        <w:t xml:space="preserve"> 1B shows examples of plastic polymers </w:t>
      </w:r>
      <w:ins w:id="70" w:author="mnoonan" w:date="2022-08-26T14:17:00Z">
        <w:r w:rsidR="000A0C1B">
          <w:rPr>
            <w:lang w:val="en-GB"/>
          </w:rPr>
          <w:t xml:space="preserve">identified in FF </w:t>
        </w:r>
      </w:ins>
      <w:r w:rsidR="00E95328">
        <w:rPr>
          <w:lang w:val="en-GB"/>
        </w:rPr>
        <w:t xml:space="preserve">and </w:t>
      </w:r>
      <w:del w:id="71" w:author="mnoonan" w:date="2022-08-26T12:08:00Z">
        <w:r w:rsidR="00E95328" w:rsidDel="00236251">
          <w:rPr>
            <w:lang w:val="en-GB"/>
          </w:rPr>
          <w:delText xml:space="preserve">its </w:delText>
        </w:r>
      </w:del>
      <w:ins w:id="72" w:author="mnoonan" w:date="2022-08-26T12:08:00Z">
        <w:r w:rsidR="00236251">
          <w:rPr>
            <w:lang w:val="en-GB"/>
          </w:rPr>
          <w:t xml:space="preserve">their </w:t>
        </w:r>
      </w:ins>
      <w:r w:rsidR="00E95328">
        <w:rPr>
          <w:lang w:val="en-GB"/>
        </w:rPr>
        <w:t>spectra match</w:t>
      </w:r>
      <w:del w:id="73" w:author="mnoonan" w:date="2022-08-26T12:09:00Z">
        <w:r w:rsidR="00E95328" w:rsidDel="00236251">
          <w:rPr>
            <w:lang w:val="en-GB"/>
          </w:rPr>
          <w:delText>)</w:delText>
        </w:r>
      </w:del>
      <w:r>
        <w:rPr>
          <w:bCs/>
          <w:lang w:val="en-GB"/>
        </w:rPr>
        <w:t>.</w:t>
      </w:r>
      <w:r w:rsidR="00E95328">
        <w:rPr>
          <w:bCs/>
          <w:lang w:val="en-GB"/>
        </w:rPr>
        <w:t xml:space="preserve"> </w:t>
      </w:r>
      <w:commentRangeEnd w:id="65"/>
      <w:r w:rsidR="00236251">
        <w:rPr>
          <w:rStyle w:val="CommentReference"/>
        </w:rPr>
        <w:commentReference w:id="65"/>
      </w:r>
      <w:r w:rsidR="00DA6106" w:rsidRPr="00042923">
        <w:rPr>
          <w:lang w:val="en-GB"/>
        </w:rPr>
        <w:t xml:space="preserve">MPs were found in all </w:t>
      </w:r>
      <w:r w:rsidR="00A53B39" w:rsidRPr="00042923">
        <w:rPr>
          <w:lang w:val="en-GB"/>
        </w:rPr>
        <w:t>FF</w:t>
      </w:r>
      <w:r w:rsidR="00DA6106" w:rsidRPr="00042923">
        <w:rPr>
          <w:lang w:val="en-GB"/>
        </w:rPr>
        <w:t xml:space="preserve"> samples, </w:t>
      </w:r>
      <w:r w:rsidR="00A53B39" w:rsidRPr="00042923">
        <w:rPr>
          <w:lang w:val="en-GB"/>
        </w:rPr>
        <w:t xml:space="preserve">with </w:t>
      </w:r>
      <w:r w:rsidR="001A6372">
        <w:rPr>
          <w:lang w:val="en-GB"/>
        </w:rPr>
        <w:t xml:space="preserve">a mean concentration of 132.3 </w:t>
      </w:r>
      <w:r w:rsidR="001A6372" w:rsidRPr="00042923">
        <w:rPr>
          <w:lang w:val="en-GB"/>
        </w:rPr>
        <w:t>particles mL</w:t>
      </w:r>
      <w:r w:rsidR="001A6372" w:rsidRPr="00042923">
        <w:rPr>
          <w:vertAlign w:val="superscript"/>
          <w:lang w:val="en-GB"/>
        </w:rPr>
        <w:t>-1</w:t>
      </w:r>
      <w:r w:rsidR="00E95328">
        <w:rPr>
          <w:vertAlign w:val="superscript"/>
          <w:lang w:val="en-GB"/>
        </w:rPr>
        <w:t xml:space="preserve"> </w:t>
      </w:r>
      <w:r w:rsidR="001A6372" w:rsidRPr="00042923">
        <w:rPr>
          <w:lang w:val="en-GB"/>
        </w:rPr>
        <w:t>(Fig</w:t>
      </w:r>
      <w:r w:rsidR="00A32DC1">
        <w:rPr>
          <w:lang w:val="en-GB"/>
        </w:rPr>
        <w:t>.</w:t>
      </w:r>
      <w:r w:rsidR="001A6372" w:rsidRPr="00042923">
        <w:rPr>
          <w:lang w:val="en-GB"/>
        </w:rPr>
        <w:t xml:space="preserve"> 1</w:t>
      </w:r>
      <w:r w:rsidR="00FD7B6C">
        <w:rPr>
          <w:lang w:val="en-GB"/>
        </w:rPr>
        <w:t>C</w:t>
      </w:r>
      <w:r w:rsidR="001A6372">
        <w:rPr>
          <w:lang w:val="en-GB"/>
        </w:rPr>
        <w:t xml:space="preserve">; </w:t>
      </w:r>
      <w:commentRangeStart w:id="74"/>
      <w:r w:rsidR="001A6372">
        <w:rPr>
          <w:lang w:val="en-GB"/>
        </w:rPr>
        <w:t>Table S1</w:t>
      </w:r>
      <w:commentRangeEnd w:id="74"/>
      <w:r w:rsidR="001A6372">
        <w:rPr>
          <w:rStyle w:val="CommentReference"/>
        </w:rPr>
        <w:commentReference w:id="74"/>
      </w:r>
      <w:r w:rsidR="001A6372" w:rsidRPr="00042923">
        <w:rPr>
          <w:lang w:val="en-GB"/>
        </w:rPr>
        <w:t>).</w:t>
      </w:r>
      <w:r w:rsidR="00A95582">
        <w:rPr>
          <w:lang w:val="en-GB"/>
        </w:rPr>
        <w:t xml:space="preserve"> The number of </w:t>
      </w:r>
      <w:r w:rsidR="003F0B91">
        <w:rPr>
          <w:lang w:val="en-GB"/>
        </w:rPr>
        <w:t xml:space="preserve">MP </w:t>
      </w:r>
      <w:r w:rsidR="00A95582">
        <w:rPr>
          <w:lang w:val="en-GB"/>
        </w:rPr>
        <w:t xml:space="preserve">particles </w:t>
      </w:r>
      <w:r w:rsidR="00E61DE0">
        <w:rPr>
          <w:lang w:val="en-GB"/>
        </w:rPr>
        <w:t>varied</w:t>
      </w:r>
      <w:r w:rsidR="00A95582">
        <w:rPr>
          <w:lang w:val="en-GB"/>
        </w:rPr>
        <w:t xml:space="preserve"> substantially between samples, with</w:t>
      </w:r>
      <w:r w:rsidR="001A6372" w:rsidRPr="00042923">
        <w:rPr>
          <w:lang w:val="en-GB"/>
        </w:rPr>
        <w:t xml:space="preserve"> </w:t>
      </w:r>
      <w:r w:rsidR="00A53B39" w:rsidRPr="00042923">
        <w:rPr>
          <w:lang w:val="en-GB"/>
        </w:rPr>
        <w:t xml:space="preserve">a total of </w:t>
      </w:r>
      <w:commentRangeStart w:id="75"/>
      <w:r w:rsidR="00A53B39" w:rsidRPr="00042923">
        <w:rPr>
          <w:lang w:val="en-GB"/>
        </w:rPr>
        <w:t>17</w:t>
      </w:r>
      <w:r w:rsidR="00A95582" w:rsidRPr="00A95582">
        <w:rPr>
          <w:lang w:val="en-GB"/>
        </w:rPr>
        <w:t xml:space="preserve"> </w:t>
      </w:r>
      <w:r w:rsidR="00EF196E">
        <w:rPr>
          <w:lang w:val="en-GB"/>
        </w:rPr>
        <w:t xml:space="preserve">particles </w:t>
      </w:r>
      <w:r w:rsidR="00A95582" w:rsidRPr="00042923">
        <w:rPr>
          <w:lang w:val="en-GB"/>
        </w:rPr>
        <w:t>mL</w:t>
      </w:r>
      <w:r w:rsidR="00A95582" w:rsidRPr="00042923">
        <w:rPr>
          <w:vertAlign w:val="superscript"/>
          <w:lang w:val="en-GB"/>
        </w:rPr>
        <w:t>-1</w:t>
      </w:r>
      <w:r w:rsidR="00A95582">
        <w:rPr>
          <w:vertAlign w:val="superscript"/>
          <w:lang w:val="en-GB"/>
        </w:rPr>
        <w:t xml:space="preserve"> </w:t>
      </w:r>
      <w:r w:rsidR="00A95582">
        <w:rPr>
          <w:lang w:val="en-GB"/>
        </w:rPr>
        <w:t>in F</w:t>
      </w:r>
      <w:r w:rsidR="00A95582" w:rsidRPr="00042923">
        <w:rPr>
          <w:lang w:val="en-GB"/>
        </w:rPr>
        <w:t>F1</w:t>
      </w:r>
      <w:r w:rsidR="00A53B39" w:rsidRPr="00042923">
        <w:rPr>
          <w:lang w:val="en-GB"/>
        </w:rPr>
        <w:t>, 21</w:t>
      </w:r>
      <w:r w:rsidR="00A95582" w:rsidRPr="00A95582">
        <w:rPr>
          <w:lang w:val="en-GB"/>
        </w:rPr>
        <w:t xml:space="preserve"> </w:t>
      </w:r>
      <w:r w:rsidR="0054660F">
        <w:rPr>
          <w:lang w:val="en-GB"/>
        </w:rPr>
        <w:t xml:space="preserve">particles </w:t>
      </w:r>
      <w:r w:rsidR="00A95582" w:rsidRPr="00042923">
        <w:rPr>
          <w:lang w:val="en-GB"/>
        </w:rPr>
        <w:t>mL</w:t>
      </w:r>
      <w:r w:rsidR="00A95582" w:rsidRPr="00042923">
        <w:rPr>
          <w:vertAlign w:val="superscript"/>
          <w:lang w:val="en-GB"/>
        </w:rPr>
        <w:t>-1</w:t>
      </w:r>
      <w:r w:rsidR="00A95582">
        <w:rPr>
          <w:vertAlign w:val="superscript"/>
          <w:lang w:val="en-GB"/>
        </w:rPr>
        <w:t xml:space="preserve"> </w:t>
      </w:r>
      <w:r w:rsidR="00A95582">
        <w:rPr>
          <w:lang w:val="en-GB"/>
        </w:rPr>
        <w:t>in F</w:t>
      </w:r>
      <w:r w:rsidR="00A95582" w:rsidRPr="00042923">
        <w:rPr>
          <w:lang w:val="en-GB"/>
        </w:rPr>
        <w:t>F</w:t>
      </w:r>
      <w:r w:rsidR="003F0B91">
        <w:rPr>
          <w:lang w:val="en-GB"/>
        </w:rPr>
        <w:t>2</w:t>
      </w:r>
      <w:r w:rsidR="00A53B39" w:rsidRPr="00042923">
        <w:rPr>
          <w:lang w:val="en-GB"/>
        </w:rPr>
        <w:t xml:space="preserve"> and 359</w:t>
      </w:r>
      <w:r w:rsidR="0054660F">
        <w:rPr>
          <w:lang w:val="en-GB"/>
        </w:rPr>
        <w:t xml:space="preserve"> particles</w:t>
      </w:r>
      <w:r w:rsidR="00A53B39" w:rsidRPr="00042923">
        <w:rPr>
          <w:lang w:val="en-GB"/>
        </w:rPr>
        <w:t xml:space="preserve"> </w:t>
      </w:r>
      <w:commentRangeEnd w:id="75"/>
      <w:r w:rsidR="003F0B91">
        <w:rPr>
          <w:rStyle w:val="CommentReference"/>
        </w:rPr>
        <w:commentReference w:id="75"/>
      </w:r>
      <w:r w:rsidR="00A53B39" w:rsidRPr="00042923">
        <w:rPr>
          <w:lang w:val="en-GB"/>
        </w:rPr>
        <w:t>mL</w:t>
      </w:r>
      <w:r w:rsidR="00A53B39" w:rsidRPr="00042923">
        <w:rPr>
          <w:vertAlign w:val="superscript"/>
          <w:lang w:val="en-GB"/>
        </w:rPr>
        <w:t>-1</w:t>
      </w:r>
      <w:r w:rsidR="00A53B39" w:rsidRPr="00042923">
        <w:rPr>
          <w:lang w:val="en-GB"/>
        </w:rPr>
        <w:t xml:space="preserve"> </w:t>
      </w:r>
      <w:r w:rsidR="00A95582">
        <w:rPr>
          <w:lang w:val="en-GB"/>
        </w:rPr>
        <w:t>in</w:t>
      </w:r>
      <w:r w:rsidR="00A53B39" w:rsidRPr="00042923">
        <w:rPr>
          <w:lang w:val="en-GB"/>
        </w:rPr>
        <w:t xml:space="preserve"> FF3</w:t>
      </w:r>
      <w:r w:rsidR="00A95582">
        <w:rPr>
          <w:lang w:val="en-GB"/>
        </w:rPr>
        <w:t xml:space="preserve">. </w:t>
      </w:r>
      <w:commentRangeStart w:id="76"/>
      <w:r w:rsidR="0054660F" w:rsidRPr="006E5BFA">
        <w:rPr>
          <w:strike/>
          <w:lang w:val="en-GB"/>
          <w:rPrChange w:id="77" w:author="mnoonan" w:date="2022-08-27T02:17:00Z">
            <w:rPr>
              <w:lang w:val="en-GB"/>
            </w:rPr>
          </w:rPrChange>
        </w:rPr>
        <w:t>T</w:t>
      </w:r>
      <w:commentRangeStart w:id="78"/>
      <w:r w:rsidR="00A53B39" w:rsidRPr="006E5BFA">
        <w:rPr>
          <w:strike/>
          <w:lang w:val="en-GB"/>
          <w:rPrChange w:id="79" w:author="mnoonan" w:date="2022-08-27T02:17:00Z">
            <w:rPr>
              <w:lang w:val="en-GB"/>
            </w:rPr>
          </w:rPrChange>
        </w:rPr>
        <w:t>he number of particles was adjusted to the particles detected in the water control</w:t>
      </w:r>
      <w:commentRangeEnd w:id="78"/>
      <w:r w:rsidR="00A95582" w:rsidRPr="006E5BFA">
        <w:rPr>
          <w:rStyle w:val="CommentReference"/>
          <w:strike/>
          <w:rPrChange w:id="80" w:author="mnoonan" w:date="2022-08-27T02:17:00Z">
            <w:rPr>
              <w:rStyle w:val="CommentReference"/>
            </w:rPr>
          </w:rPrChange>
        </w:rPr>
        <w:commentReference w:id="78"/>
      </w:r>
      <w:r w:rsidR="0054660F" w:rsidRPr="006E5BFA">
        <w:rPr>
          <w:strike/>
          <w:lang w:val="en-GB"/>
          <w:rPrChange w:id="81" w:author="mnoonan" w:date="2022-08-27T02:17:00Z">
            <w:rPr>
              <w:lang w:val="en-GB"/>
            </w:rPr>
          </w:rPrChange>
        </w:rPr>
        <w:t xml:space="preserve"> b</w:t>
      </w:r>
      <w:r w:rsidR="00E95328" w:rsidRPr="006E5BFA">
        <w:rPr>
          <w:strike/>
          <w:lang w:val="en-GB"/>
          <w:rPrChange w:id="82" w:author="mnoonan" w:date="2022-08-27T02:17:00Z">
            <w:rPr>
              <w:lang w:val="en-GB"/>
            </w:rPr>
          </w:rPrChange>
        </w:rPr>
        <w:t>y</w:t>
      </w:r>
      <w:r w:rsidR="0054660F" w:rsidRPr="006E5BFA">
        <w:rPr>
          <w:strike/>
          <w:lang w:val="en-GB"/>
          <w:rPrChange w:id="83" w:author="mnoonan" w:date="2022-08-27T02:17:00Z">
            <w:rPr>
              <w:lang w:val="en-GB"/>
            </w:rPr>
          </w:rPrChange>
        </w:rPr>
        <w:t xml:space="preserve"> subtracting the number of particles detected in the water controls from the number of </w:t>
      </w:r>
      <w:proofErr w:type="gramStart"/>
      <w:r w:rsidR="0054660F" w:rsidRPr="006E5BFA">
        <w:rPr>
          <w:strike/>
          <w:lang w:val="en-GB"/>
          <w:rPrChange w:id="84" w:author="mnoonan" w:date="2022-08-27T02:17:00Z">
            <w:rPr>
              <w:lang w:val="en-GB"/>
            </w:rPr>
          </w:rPrChange>
        </w:rPr>
        <w:t>particle</w:t>
      </w:r>
      <w:proofErr w:type="gramEnd"/>
      <w:r w:rsidR="0054660F" w:rsidRPr="006E5BFA">
        <w:rPr>
          <w:strike/>
          <w:lang w:val="en-GB"/>
          <w:rPrChange w:id="85" w:author="mnoonan" w:date="2022-08-27T02:17:00Z">
            <w:rPr>
              <w:lang w:val="en-GB"/>
            </w:rPr>
          </w:rPrChange>
        </w:rPr>
        <w:t xml:space="preserve"> in FF, for each specific polymer detected individual</w:t>
      </w:r>
      <w:r w:rsidR="0019783F" w:rsidRPr="006E5BFA">
        <w:rPr>
          <w:strike/>
          <w:lang w:val="en-GB"/>
          <w:rPrChange w:id="86" w:author="mnoonan" w:date="2022-08-27T02:17:00Z">
            <w:rPr>
              <w:lang w:val="en-GB"/>
            </w:rPr>
          </w:rPrChange>
        </w:rPr>
        <w:t>l</w:t>
      </w:r>
      <w:r w:rsidR="0054660F" w:rsidRPr="006E5BFA">
        <w:rPr>
          <w:strike/>
          <w:lang w:val="en-GB"/>
          <w:rPrChange w:id="87" w:author="mnoonan" w:date="2022-08-27T02:17:00Z">
            <w:rPr>
              <w:lang w:val="en-GB"/>
            </w:rPr>
          </w:rPrChange>
        </w:rPr>
        <w:t>y</w:t>
      </w:r>
      <w:r w:rsidR="00DA6106" w:rsidRPr="006E5BFA">
        <w:rPr>
          <w:strike/>
          <w:lang w:val="en-GB"/>
          <w:rPrChange w:id="88" w:author="mnoonan" w:date="2022-08-27T02:17:00Z">
            <w:rPr>
              <w:lang w:val="en-GB"/>
            </w:rPr>
          </w:rPrChange>
        </w:rPr>
        <w:t>.</w:t>
      </w:r>
      <w:r w:rsidR="00A53B39" w:rsidRPr="006E5BFA">
        <w:rPr>
          <w:strike/>
          <w:lang w:val="en-GB"/>
          <w:rPrChange w:id="89" w:author="mnoonan" w:date="2022-08-27T02:17:00Z">
            <w:rPr>
              <w:lang w:val="en-GB"/>
            </w:rPr>
          </w:rPrChange>
        </w:rPr>
        <w:t xml:space="preserve"> </w:t>
      </w:r>
      <w:commentRangeEnd w:id="76"/>
      <w:r w:rsidR="006E5BFA">
        <w:rPr>
          <w:rStyle w:val="CommentReference"/>
        </w:rPr>
        <w:commentReference w:id="76"/>
      </w:r>
      <w:r w:rsidR="003F0B91">
        <w:rPr>
          <w:lang w:val="en-GB"/>
        </w:rPr>
        <w:t>N</w:t>
      </w:r>
      <w:r w:rsidR="003F0B91" w:rsidRPr="00042923">
        <w:rPr>
          <w:lang w:val="en-GB"/>
        </w:rPr>
        <w:t>on-plastic related particles were the majority of identified particles (56 to 74 %)</w:t>
      </w:r>
      <w:r w:rsidR="003F0B91">
        <w:rPr>
          <w:lang w:val="en-GB"/>
        </w:rPr>
        <w:t xml:space="preserve">, while </w:t>
      </w:r>
      <w:r w:rsidR="00D33949" w:rsidRPr="00042923">
        <w:rPr>
          <w:lang w:val="en-GB"/>
        </w:rPr>
        <w:t xml:space="preserve">MP </w:t>
      </w:r>
      <w:r w:rsidR="000210CF" w:rsidRPr="00042923">
        <w:rPr>
          <w:lang w:val="en-GB"/>
        </w:rPr>
        <w:t xml:space="preserve">polymers </w:t>
      </w:r>
      <w:r w:rsidR="00D33949" w:rsidRPr="00042923">
        <w:rPr>
          <w:lang w:val="en-GB"/>
        </w:rPr>
        <w:t>accounted for</w:t>
      </w:r>
      <w:r w:rsidR="000210CF" w:rsidRPr="00042923">
        <w:rPr>
          <w:lang w:val="en-GB"/>
        </w:rPr>
        <w:t xml:space="preserve"> 9.4 to 19.9 % of total identified particles.</w:t>
      </w:r>
      <w:r w:rsidR="00EE529F" w:rsidRPr="00042923">
        <w:rPr>
          <w:lang w:val="en-GB"/>
        </w:rPr>
        <w:t xml:space="preserve"> </w:t>
      </w:r>
      <w:r w:rsidR="00EB4240" w:rsidRPr="00042923">
        <w:rPr>
          <w:lang w:val="en-GB"/>
        </w:rPr>
        <w:t xml:space="preserve">Other plastic-related particles </w:t>
      </w:r>
      <w:r w:rsidR="003F0B91">
        <w:rPr>
          <w:lang w:val="en-GB"/>
        </w:rPr>
        <w:t xml:space="preserve">that were </w:t>
      </w:r>
      <w:r w:rsidR="00EB4240" w:rsidRPr="00042923">
        <w:rPr>
          <w:lang w:val="en-GB"/>
        </w:rPr>
        <w:t xml:space="preserve">identified </w:t>
      </w:r>
      <w:r w:rsidR="003F0B91">
        <w:rPr>
          <w:lang w:val="en-GB"/>
        </w:rPr>
        <w:t>included</w:t>
      </w:r>
      <w:r w:rsidR="003F0B91" w:rsidRPr="00042923">
        <w:rPr>
          <w:lang w:val="en-GB"/>
        </w:rPr>
        <w:t xml:space="preserve"> </w:t>
      </w:r>
      <w:r w:rsidR="00EB4240" w:rsidRPr="00042923">
        <w:rPr>
          <w:lang w:val="en-GB"/>
        </w:rPr>
        <w:t>pigments (0.3 to 2.5 %), plasticizers (1.6 to 18.0 %)</w:t>
      </w:r>
      <w:r w:rsidR="009E7C06">
        <w:rPr>
          <w:lang w:val="en-GB"/>
        </w:rPr>
        <w:t>,</w:t>
      </w:r>
      <w:r w:rsidR="00EB4240" w:rsidRPr="00042923">
        <w:rPr>
          <w:lang w:val="en-GB"/>
        </w:rPr>
        <w:t xml:space="preserve"> and coating, solubilizers and fillers (5.9 to 12.2 %</w:t>
      </w:r>
      <w:r w:rsidR="00E95328">
        <w:rPr>
          <w:lang w:val="en-GB"/>
        </w:rPr>
        <w:t>; Fig. 1</w:t>
      </w:r>
      <w:r w:rsidR="00FD7B6C">
        <w:rPr>
          <w:lang w:val="en-GB"/>
        </w:rPr>
        <w:t>D</w:t>
      </w:r>
      <w:del w:id="90" w:author="mnoonan" w:date="2022-08-26T14:18:00Z">
        <w:r w:rsidR="00E95328" w:rsidDel="000A0C1B">
          <w:rPr>
            <w:lang w:val="en-GB"/>
          </w:rPr>
          <w:delText>)</w:delText>
        </w:r>
      </w:del>
      <w:r w:rsidR="00EB4240" w:rsidRPr="00042923">
        <w:rPr>
          <w:lang w:val="en-GB"/>
        </w:rPr>
        <w:t xml:space="preserve">). </w:t>
      </w:r>
      <w:r w:rsidR="00F11A85" w:rsidRPr="00042923">
        <w:rPr>
          <w:lang w:val="en-GB"/>
        </w:rPr>
        <w:t xml:space="preserve">A total of </w:t>
      </w:r>
      <w:r w:rsidR="00056FCB" w:rsidRPr="00042923">
        <w:rPr>
          <w:lang w:val="en-GB"/>
        </w:rPr>
        <w:t>24</w:t>
      </w:r>
      <w:r w:rsidR="00F11A85" w:rsidRPr="00042923">
        <w:rPr>
          <w:lang w:val="en-GB"/>
        </w:rPr>
        <w:t xml:space="preserve"> different </w:t>
      </w:r>
      <w:commentRangeStart w:id="91"/>
      <w:r w:rsidR="00307125">
        <w:rPr>
          <w:lang w:val="en-GB"/>
        </w:rPr>
        <w:t xml:space="preserve">MP </w:t>
      </w:r>
      <w:r w:rsidR="00F11A85" w:rsidRPr="00042923">
        <w:rPr>
          <w:lang w:val="en-GB"/>
        </w:rPr>
        <w:t xml:space="preserve">polymers </w:t>
      </w:r>
      <w:commentRangeEnd w:id="91"/>
      <w:r w:rsidR="00307125">
        <w:rPr>
          <w:rStyle w:val="CommentReference"/>
        </w:rPr>
        <w:commentReference w:id="91"/>
      </w:r>
      <w:r w:rsidR="00F11A85" w:rsidRPr="00042923">
        <w:rPr>
          <w:lang w:val="en-GB"/>
        </w:rPr>
        <w:t>were identified</w:t>
      </w:r>
      <w:r w:rsidR="009E7C06">
        <w:rPr>
          <w:lang w:val="en-GB"/>
        </w:rPr>
        <w:t>, with t</w:t>
      </w:r>
      <w:r w:rsidR="00EE529F" w:rsidRPr="00042923">
        <w:rPr>
          <w:lang w:val="en-GB"/>
        </w:rPr>
        <w:t xml:space="preserve">he most abundant </w:t>
      </w:r>
      <w:r w:rsidR="009E7C06">
        <w:rPr>
          <w:lang w:val="en-GB"/>
        </w:rPr>
        <w:t xml:space="preserve">being </w:t>
      </w:r>
      <w:del w:id="92" w:author="mnoonan" w:date="2022-08-26T11:12:00Z">
        <w:r w:rsidR="00EE529F" w:rsidRPr="00042923" w:rsidDel="00E050F4">
          <w:rPr>
            <w:lang w:val="en-GB"/>
          </w:rPr>
          <w:delText xml:space="preserve"> </w:delText>
        </w:r>
      </w:del>
      <w:commentRangeStart w:id="93"/>
      <w:r w:rsidR="00EE529F" w:rsidRPr="00042923">
        <w:rPr>
          <w:lang w:val="en-GB"/>
        </w:rPr>
        <w:t>cotton</w:t>
      </w:r>
      <w:commentRangeEnd w:id="93"/>
      <w:r w:rsidR="00EA1248">
        <w:rPr>
          <w:rStyle w:val="CommentReference"/>
        </w:rPr>
        <w:commentReference w:id="93"/>
      </w:r>
      <w:r w:rsidR="00EE529F" w:rsidRPr="00042923">
        <w:rPr>
          <w:lang w:val="en-GB"/>
        </w:rPr>
        <w:t>, followed by cellulose, polyvinyl chloride, polyethylene, polystyrene, polypropylene</w:t>
      </w:r>
      <w:r w:rsidR="00EA1248">
        <w:rPr>
          <w:lang w:val="en-GB"/>
        </w:rPr>
        <w:t xml:space="preserve"> </w:t>
      </w:r>
      <w:r w:rsidR="00EE529F" w:rsidRPr="00042923">
        <w:rPr>
          <w:lang w:val="en-GB"/>
        </w:rPr>
        <w:t>and silicon</w:t>
      </w:r>
      <w:r w:rsidR="009E7C06">
        <w:rPr>
          <w:lang w:val="en-GB"/>
        </w:rPr>
        <w:t>, respectively</w:t>
      </w:r>
      <w:r w:rsidR="0054660F">
        <w:rPr>
          <w:lang w:val="en-GB"/>
        </w:rPr>
        <w:t xml:space="preserve">. </w:t>
      </w:r>
      <w:r w:rsidR="003E2FF5" w:rsidRPr="00042923">
        <w:rPr>
          <w:lang w:val="en-GB"/>
        </w:rPr>
        <w:t xml:space="preserve">The </w:t>
      </w:r>
      <w:r w:rsidR="009E7C06">
        <w:rPr>
          <w:lang w:val="en-GB"/>
        </w:rPr>
        <w:t xml:space="preserve">sizes </w:t>
      </w:r>
      <w:r w:rsidR="003E2FF5" w:rsidRPr="00042923">
        <w:rPr>
          <w:lang w:val="en-GB"/>
        </w:rPr>
        <w:t xml:space="preserve">of </w:t>
      </w:r>
      <w:r w:rsidR="002A4543" w:rsidRPr="00042923">
        <w:rPr>
          <w:lang w:val="en-GB"/>
        </w:rPr>
        <w:t xml:space="preserve">the </w:t>
      </w:r>
      <w:r w:rsidR="00042923">
        <w:rPr>
          <w:lang w:val="en-GB"/>
        </w:rPr>
        <w:t>MP</w:t>
      </w:r>
      <w:r w:rsidR="005F52D0" w:rsidRPr="00042923">
        <w:rPr>
          <w:lang w:val="en-GB"/>
        </w:rPr>
        <w:t>s</w:t>
      </w:r>
      <w:r w:rsidR="009E7C06">
        <w:rPr>
          <w:lang w:val="en-GB"/>
        </w:rPr>
        <w:t xml:space="preserve"> in bovine follicular fluid</w:t>
      </w:r>
      <w:r w:rsidR="003E2FF5" w:rsidRPr="00042923">
        <w:rPr>
          <w:lang w:val="en-GB"/>
        </w:rPr>
        <w:t xml:space="preserve"> ranged from </w:t>
      </w:r>
      <w:r w:rsidR="00385A1C" w:rsidRPr="00042923">
        <w:rPr>
          <w:lang w:val="en-GB"/>
        </w:rPr>
        <w:t>3.</w:t>
      </w:r>
      <w:r w:rsidR="00F11A85" w:rsidRPr="00042923">
        <w:rPr>
          <w:lang w:val="en-GB"/>
        </w:rPr>
        <w:t>2</w:t>
      </w:r>
      <w:r w:rsidR="003E2FF5" w:rsidRPr="00042923">
        <w:rPr>
          <w:lang w:val="en-GB"/>
        </w:rPr>
        <w:t xml:space="preserve"> to 56.</w:t>
      </w:r>
      <w:r w:rsidR="00F11A85" w:rsidRPr="00042923">
        <w:rPr>
          <w:lang w:val="en-GB"/>
        </w:rPr>
        <w:t>9</w:t>
      </w:r>
      <w:r w:rsidR="003E2FF5" w:rsidRPr="00042923">
        <w:rPr>
          <w:lang w:val="en-GB"/>
        </w:rPr>
        <w:t xml:space="preserve"> </w:t>
      </w:r>
      <w:proofErr w:type="spellStart"/>
      <w:r w:rsidR="003E2FF5" w:rsidRPr="00042923">
        <w:rPr>
          <w:lang w:val="en-GB"/>
        </w:rPr>
        <w:t>μm</w:t>
      </w:r>
      <w:proofErr w:type="spellEnd"/>
      <w:r w:rsidR="009E7C06">
        <w:rPr>
          <w:lang w:val="en-GB"/>
        </w:rPr>
        <w:t xml:space="preserve"> in </w:t>
      </w:r>
      <w:r w:rsidR="009E7C06" w:rsidRPr="00042923">
        <w:rPr>
          <w:lang w:val="en-GB"/>
        </w:rPr>
        <w:t>length</w:t>
      </w:r>
      <w:r w:rsidR="003E2FF5" w:rsidRPr="00042923">
        <w:rPr>
          <w:lang w:val="en-GB"/>
        </w:rPr>
        <w:t xml:space="preserve"> </w:t>
      </w:r>
      <w:r w:rsidR="00385A1C" w:rsidRPr="00042923">
        <w:rPr>
          <w:lang w:val="en-GB"/>
        </w:rPr>
        <w:t>(</w:t>
      </w:r>
      <w:proofErr w:type="spellStart"/>
      <w:r w:rsidR="00385A1C" w:rsidRPr="00042923">
        <w:rPr>
          <w:lang w:val="en-GB"/>
        </w:rPr>
        <w:t>mean</w:t>
      </w:r>
      <w:r w:rsidR="00385A1C" w:rsidRPr="00042923">
        <w:rPr>
          <w:bCs/>
          <w:lang w:val="en-GB"/>
        </w:rPr>
        <w:t>±SD</w:t>
      </w:r>
      <w:proofErr w:type="spellEnd"/>
      <w:r w:rsidR="00385A1C" w:rsidRPr="00042923">
        <w:rPr>
          <w:bCs/>
          <w:lang w:val="en-GB"/>
        </w:rPr>
        <w:t xml:space="preserve"> = </w:t>
      </w:r>
      <w:r w:rsidR="00F11A85" w:rsidRPr="00042923">
        <w:rPr>
          <w:lang w:val="en-GB"/>
        </w:rPr>
        <w:t>9.8</w:t>
      </w:r>
      <w:r w:rsidR="00385A1C" w:rsidRPr="00042923">
        <w:rPr>
          <w:bCs/>
          <w:lang w:val="en-GB"/>
        </w:rPr>
        <w:t>±</w:t>
      </w:r>
      <w:r w:rsidR="00F11A85" w:rsidRPr="00042923">
        <w:rPr>
          <w:bCs/>
          <w:lang w:val="en-GB"/>
        </w:rPr>
        <w:t>4.5</w:t>
      </w:r>
      <w:r w:rsidR="00385A1C" w:rsidRPr="00042923">
        <w:rPr>
          <w:bCs/>
          <w:lang w:val="en-GB"/>
        </w:rPr>
        <w:t xml:space="preserve"> </w:t>
      </w:r>
      <w:proofErr w:type="spellStart"/>
      <w:r w:rsidR="00385A1C" w:rsidRPr="00042923">
        <w:rPr>
          <w:lang w:val="en-GB"/>
        </w:rPr>
        <w:t>μm</w:t>
      </w:r>
      <w:proofErr w:type="spellEnd"/>
      <w:r w:rsidR="00385A1C" w:rsidRPr="00042923">
        <w:rPr>
          <w:lang w:val="en-GB"/>
        </w:rPr>
        <w:t>)</w:t>
      </w:r>
      <w:r w:rsidR="00F11A85" w:rsidRPr="00042923">
        <w:rPr>
          <w:lang w:val="en-GB"/>
        </w:rPr>
        <w:t xml:space="preserve"> and 1.6 to 23.6 </w:t>
      </w:r>
      <w:proofErr w:type="spellStart"/>
      <w:r w:rsidR="00F11A85" w:rsidRPr="00042923">
        <w:rPr>
          <w:lang w:val="en-GB"/>
        </w:rPr>
        <w:t>μm</w:t>
      </w:r>
      <w:proofErr w:type="spellEnd"/>
      <w:r w:rsidR="00F11A85" w:rsidRPr="00042923">
        <w:rPr>
          <w:lang w:val="en-GB"/>
        </w:rPr>
        <w:t xml:space="preserve"> </w:t>
      </w:r>
      <w:r w:rsidR="009E7C06">
        <w:rPr>
          <w:lang w:val="en-GB"/>
        </w:rPr>
        <w:t xml:space="preserve">in </w:t>
      </w:r>
      <w:r w:rsidR="009E7C06" w:rsidRPr="00042923">
        <w:rPr>
          <w:lang w:val="en-GB"/>
        </w:rPr>
        <w:t xml:space="preserve">width </w:t>
      </w:r>
      <w:r w:rsidR="00F11A85" w:rsidRPr="00042923">
        <w:rPr>
          <w:lang w:val="en-GB"/>
        </w:rPr>
        <w:t>(</w:t>
      </w:r>
      <w:proofErr w:type="spellStart"/>
      <w:r w:rsidR="00F11A85" w:rsidRPr="00042923">
        <w:rPr>
          <w:lang w:val="en-GB"/>
        </w:rPr>
        <w:t>mean</w:t>
      </w:r>
      <w:r w:rsidR="00F11A85" w:rsidRPr="00042923">
        <w:rPr>
          <w:bCs/>
          <w:lang w:val="en-GB"/>
        </w:rPr>
        <w:t>±SD</w:t>
      </w:r>
      <w:proofErr w:type="spellEnd"/>
      <w:r w:rsidR="00F11A85" w:rsidRPr="00042923">
        <w:rPr>
          <w:bCs/>
          <w:lang w:val="en-GB"/>
        </w:rPr>
        <w:t xml:space="preserve"> = </w:t>
      </w:r>
      <w:r w:rsidR="00F11A85" w:rsidRPr="00042923">
        <w:rPr>
          <w:lang w:val="en-GB"/>
        </w:rPr>
        <w:t>5.8</w:t>
      </w:r>
      <w:r w:rsidR="00F11A85" w:rsidRPr="00042923">
        <w:rPr>
          <w:bCs/>
          <w:lang w:val="en-GB"/>
        </w:rPr>
        <w:t xml:space="preserve">±2.9 </w:t>
      </w:r>
      <w:proofErr w:type="spellStart"/>
      <w:r w:rsidR="00F11A85" w:rsidRPr="00042923">
        <w:rPr>
          <w:lang w:val="en-GB"/>
        </w:rPr>
        <w:t>μm</w:t>
      </w:r>
      <w:proofErr w:type="spellEnd"/>
      <w:r w:rsidR="00F11A85" w:rsidRPr="00042923">
        <w:rPr>
          <w:lang w:val="en-GB"/>
        </w:rPr>
        <w:t>)</w:t>
      </w:r>
      <w:r w:rsidR="00385A1C" w:rsidRPr="00042923">
        <w:rPr>
          <w:lang w:val="en-GB"/>
        </w:rPr>
        <w:t>.</w:t>
      </w:r>
      <w:r w:rsidR="003E2FF5" w:rsidRPr="00042923">
        <w:rPr>
          <w:lang w:val="en-GB"/>
        </w:rPr>
        <w:t xml:space="preserve"> </w:t>
      </w:r>
      <w:r w:rsidR="009E7C06">
        <w:rPr>
          <w:lang w:val="en-GB"/>
        </w:rPr>
        <w:t xml:space="preserve">Based on their sizes and densities, we determined that </w:t>
      </w:r>
      <w:r w:rsidR="00042923" w:rsidRPr="00042923">
        <w:rPr>
          <w:lang w:val="en-GB"/>
        </w:rPr>
        <w:t>MPs summed to 0.002</w:t>
      </w:r>
      <w:r w:rsidR="00701825">
        <w:rPr>
          <w:lang w:val="en-GB"/>
        </w:rPr>
        <w:t xml:space="preserve"> </w:t>
      </w:r>
      <w:proofErr w:type="spellStart"/>
      <w:r w:rsidR="00701825" w:rsidRPr="00042923">
        <w:rPr>
          <w:lang w:val="en-GB"/>
        </w:rPr>
        <w:t>μg</w:t>
      </w:r>
      <w:proofErr w:type="spellEnd"/>
      <w:r w:rsidR="00701825" w:rsidRPr="00042923">
        <w:rPr>
          <w:lang w:val="en-GB"/>
        </w:rPr>
        <w:t xml:space="preserve"> mL</w:t>
      </w:r>
      <w:r w:rsidR="00701825" w:rsidRPr="00042923">
        <w:rPr>
          <w:vertAlign w:val="superscript"/>
          <w:lang w:val="en-GB"/>
        </w:rPr>
        <w:t>-1</w:t>
      </w:r>
      <w:r w:rsidR="00701825" w:rsidRPr="00701825">
        <w:rPr>
          <w:lang w:val="en-GB"/>
        </w:rPr>
        <w:t xml:space="preserve"> </w:t>
      </w:r>
      <w:r w:rsidR="00701825">
        <w:rPr>
          <w:lang w:val="en-GB"/>
        </w:rPr>
        <w:t>in F</w:t>
      </w:r>
      <w:r w:rsidR="00701825" w:rsidRPr="00042923">
        <w:rPr>
          <w:lang w:val="en-GB"/>
        </w:rPr>
        <w:t>F1</w:t>
      </w:r>
      <w:r w:rsidR="00042923" w:rsidRPr="00042923">
        <w:rPr>
          <w:lang w:val="en-GB"/>
        </w:rPr>
        <w:t>, 0.005</w:t>
      </w:r>
      <w:r w:rsidR="00701825" w:rsidRPr="00701825">
        <w:rPr>
          <w:lang w:val="en-GB"/>
        </w:rPr>
        <w:t xml:space="preserve"> </w:t>
      </w:r>
      <w:proofErr w:type="spellStart"/>
      <w:r w:rsidR="00701825" w:rsidRPr="00042923">
        <w:rPr>
          <w:lang w:val="en-GB"/>
        </w:rPr>
        <w:t>μg</w:t>
      </w:r>
      <w:proofErr w:type="spellEnd"/>
      <w:r w:rsidR="00701825" w:rsidRPr="00042923">
        <w:rPr>
          <w:lang w:val="en-GB"/>
        </w:rPr>
        <w:t xml:space="preserve"> mL</w:t>
      </w:r>
      <w:r w:rsidR="00701825" w:rsidRPr="00042923">
        <w:rPr>
          <w:vertAlign w:val="superscript"/>
          <w:lang w:val="en-GB"/>
        </w:rPr>
        <w:t>-1</w:t>
      </w:r>
      <w:r w:rsidR="00701825" w:rsidRPr="00701825">
        <w:rPr>
          <w:lang w:val="en-GB"/>
        </w:rPr>
        <w:t xml:space="preserve"> </w:t>
      </w:r>
      <w:r w:rsidR="00701825">
        <w:rPr>
          <w:lang w:val="en-GB"/>
        </w:rPr>
        <w:t>in F</w:t>
      </w:r>
      <w:r w:rsidR="00701825" w:rsidRPr="00042923">
        <w:rPr>
          <w:lang w:val="en-GB"/>
        </w:rPr>
        <w:t>F</w:t>
      </w:r>
      <w:r w:rsidR="00701825">
        <w:rPr>
          <w:lang w:val="en-GB"/>
        </w:rPr>
        <w:t>2</w:t>
      </w:r>
      <w:r w:rsidR="00042923" w:rsidRPr="00042923">
        <w:rPr>
          <w:lang w:val="en-GB"/>
        </w:rPr>
        <w:t xml:space="preserve"> and 0.172 </w:t>
      </w:r>
      <w:proofErr w:type="spellStart"/>
      <w:r w:rsidR="00042923" w:rsidRPr="00042923">
        <w:rPr>
          <w:lang w:val="en-GB"/>
        </w:rPr>
        <w:t>μg</w:t>
      </w:r>
      <w:proofErr w:type="spellEnd"/>
      <w:r w:rsidR="00042923" w:rsidRPr="00042923">
        <w:rPr>
          <w:lang w:val="en-GB"/>
        </w:rPr>
        <w:t xml:space="preserve"> mL</w:t>
      </w:r>
      <w:r w:rsidR="00042923" w:rsidRPr="00042923">
        <w:rPr>
          <w:vertAlign w:val="superscript"/>
          <w:lang w:val="en-GB"/>
        </w:rPr>
        <w:t xml:space="preserve">-1 </w:t>
      </w:r>
      <w:r w:rsidR="00042923" w:rsidRPr="00042923">
        <w:rPr>
          <w:lang w:val="en-GB"/>
        </w:rPr>
        <w:t>in FF3.</w:t>
      </w:r>
      <w:r w:rsidR="00042923">
        <w:rPr>
          <w:lang w:val="en-GB"/>
        </w:rPr>
        <w:t xml:space="preserve"> </w:t>
      </w:r>
      <w:r w:rsidR="000355EA">
        <w:rPr>
          <w:lang w:val="en-GB"/>
        </w:rPr>
        <w:t xml:space="preserve">Of </w:t>
      </w:r>
      <w:r w:rsidR="000355EA">
        <w:rPr>
          <w:lang w:val="en-GB"/>
        </w:rPr>
        <w:lastRenderedPageBreak/>
        <w:t>importance for the present study, p</w:t>
      </w:r>
      <w:r w:rsidR="00042923">
        <w:rPr>
          <w:lang w:val="en-GB"/>
        </w:rPr>
        <w:t xml:space="preserve">olystyrene in FF3 </w:t>
      </w:r>
      <w:r w:rsidR="000355EA">
        <w:rPr>
          <w:lang w:val="en-GB"/>
        </w:rPr>
        <w:t>equalled</w:t>
      </w:r>
      <w:r w:rsidR="00042923">
        <w:rPr>
          <w:lang w:val="en-GB"/>
        </w:rPr>
        <w:t xml:space="preserve"> to 0.0126 </w:t>
      </w:r>
      <w:proofErr w:type="spellStart"/>
      <w:r w:rsidR="00042923" w:rsidRPr="00042923">
        <w:rPr>
          <w:lang w:val="en-GB"/>
        </w:rPr>
        <w:t>μg</w:t>
      </w:r>
      <w:proofErr w:type="spellEnd"/>
      <w:r w:rsidR="00042923" w:rsidRPr="00042923">
        <w:rPr>
          <w:lang w:val="en-GB"/>
        </w:rPr>
        <w:t xml:space="preserve"> mL</w:t>
      </w:r>
      <w:r w:rsidR="00042923" w:rsidRPr="00042923">
        <w:rPr>
          <w:vertAlign w:val="superscript"/>
          <w:lang w:val="en-GB"/>
        </w:rPr>
        <w:t>-1</w:t>
      </w:r>
      <w:r w:rsidR="000355EA">
        <w:rPr>
          <w:lang w:val="en-GB"/>
        </w:rPr>
        <w:t xml:space="preserve"> and to 0.00035 </w:t>
      </w:r>
      <w:proofErr w:type="spellStart"/>
      <w:r w:rsidR="000355EA" w:rsidRPr="00042923">
        <w:rPr>
          <w:lang w:val="en-GB"/>
        </w:rPr>
        <w:t>μg</w:t>
      </w:r>
      <w:proofErr w:type="spellEnd"/>
      <w:r w:rsidR="000355EA" w:rsidRPr="00042923">
        <w:rPr>
          <w:lang w:val="en-GB"/>
        </w:rPr>
        <w:t xml:space="preserve"> mL</w:t>
      </w:r>
      <w:r w:rsidR="000355EA" w:rsidRPr="00042923">
        <w:rPr>
          <w:vertAlign w:val="superscript"/>
          <w:lang w:val="en-GB"/>
        </w:rPr>
        <w:t>-1</w:t>
      </w:r>
      <w:r w:rsidR="000355EA">
        <w:rPr>
          <w:lang w:val="en-GB"/>
        </w:rPr>
        <w:t xml:space="preserve"> in FF2, while it was not identified in FF1.</w:t>
      </w:r>
      <w:r w:rsidR="00A47C65">
        <w:rPr>
          <w:lang w:val="en-GB"/>
        </w:rPr>
        <w:t xml:space="preserve"> Full details </w:t>
      </w:r>
      <w:del w:id="94" w:author="mnoonan" w:date="2022-08-26T14:19:00Z">
        <w:r w:rsidR="00AA58F5" w:rsidDel="000A0C1B">
          <w:rPr>
            <w:lang w:val="en-GB"/>
          </w:rPr>
          <w:delText>of</w:delText>
        </w:r>
        <w:r w:rsidR="00701825" w:rsidDel="000A0C1B">
          <w:rPr>
            <w:lang w:val="en-GB"/>
          </w:rPr>
          <w:delText xml:space="preserve"> </w:delText>
        </w:r>
      </w:del>
      <w:ins w:id="95" w:author="mnoonan" w:date="2022-08-26T14:19:00Z">
        <w:r w:rsidR="000A0C1B">
          <w:rPr>
            <w:lang w:val="en-GB"/>
          </w:rPr>
          <w:t xml:space="preserve">on </w:t>
        </w:r>
      </w:ins>
      <w:r w:rsidR="00701825">
        <w:rPr>
          <w:lang w:val="en-GB"/>
        </w:rPr>
        <w:t>the MP particles</w:t>
      </w:r>
      <w:ins w:id="96" w:author="mnoonan" w:date="2022-08-26T14:19:00Z">
        <w:r w:rsidR="00633534">
          <w:rPr>
            <w:lang w:val="en-GB"/>
          </w:rPr>
          <w:t xml:space="preserve"> contained in each of the samples</w:t>
        </w:r>
      </w:ins>
      <w:r w:rsidR="00701825">
        <w:rPr>
          <w:lang w:val="en-GB"/>
        </w:rPr>
        <w:t xml:space="preserve"> are shown in </w:t>
      </w:r>
      <w:r w:rsidR="0054660F">
        <w:rPr>
          <w:lang w:val="en-GB"/>
        </w:rPr>
        <w:t>Data</w:t>
      </w:r>
      <w:r w:rsidR="00A47C65">
        <w:rPr>
          <w:lang w:val="en-GB"/>
        </w:rPr>
        <w:t xml:space="preserve"> S2.</w:t>
      </w:r>
    </w:p>
    <w:p w14:paraId="3083B501" w14:textId="77777777" w:rsidR="00E167CD" w:rsidRPr="006F3A39" w:rsidRDefault="00E167CD" w:rsidP="00EF196E">
      <w:pPr>
        <w:pStyle w:val="Paragraph"/>
        <w:spacing w:before="0"/>
        <w:ind w:firstLine="0"/>
      </w:pPr>
    </w:p>
    <w:p w14:paraId="5F8BAEE1" w14:textId="25CC8218" w:rsidR="009649F7" w:rsidRPr="00536343" w:rsidRDefault="00536343" w:rsidP="009649F7">
      <w:pPr>
        <w:pStyle w:val="Acknowledgement"/>
        <w:spacing w:before="0"/>
        <w:ind w:left="1440"/>
        <w:jc w:val="center"/>
        <w:rPr>
          <w:b/>
        </w:rPr>
      </w:pPr>
      <w:r>
        <w:rPr>
          <w:b/>
          <w:noProof/>
        </w:rPr>
        <w:drawing>
          <wp:inline distT="0" distB="0" distL="0" distR="0" wp14:anchorId="31A7933C" wp14:editId="7CA3FA44">
            <wp:extent cx="4499998" cy="69352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9998" cy="6935292"/>
                    </a:xfrm>
                    <a:prstGeom prst="rect">
                      <a:avLst/>
                    </a:prstGeom>
                  </pic:spPr>
                </pic:pic>
              </a:graphicData>
            </a:graphic>
          </wp:inline>
        </w:drawing>
      </w:r>
    </w:p>
    <w:p w14:paraId="0CC0D7D7" w14:textId="12670087" w:rsidR="009649F7" w:rsidRPr="00E00C8C" w:rsidRDefault="009649F7" w:rsidP="009649F7">
      <w:pPr>
        <w:pStyle w:val="Acknowledgement"/>
        <w:spacing w:before="0"/>
        <w:ind w:left="1440"/>
      </w:pPr>
      <w:r w:rsidRPr="00042923">
        <w:rPr>
          <w:b/>
          <w:lang w:val="en-GB"/>
        </w:rPr>
        <w:t>Fig. 1.</w:t>
      </w:r>
      <w:r w:rsidRPr="00042923">
        <w:rPr>
          <w:lang w:val="en-GB"/>
        </w:rPr>
        <w:t xml:space="preserve"> </w:t>
      </w:r>
      <w:r>
        <w:rPr>
          <w:b/>
          <w:lang w:val="en-GB"/>
        </w:rPr>
        <w:t xml:space="preserve">MPs </w:t>
      </w:r>
      <w:r w:rsidR="00701825">
        <w:rPr>
          <w:b/>
          <w:lang w:val="en-GB"/>
        </w:rPr>
        <w:t xml:space="preserve">were </w:t>
      </w:r>
      <w:commentRangeStart w:id="97"/>
      <w:r>
        <w:rPr>
          <w:b/>
          <w:lang w:val="en-GB"/>
        </w:rPr>
        <w:t xml:space="preserve">detected </w:t>
      </w:r>
      <w:commentRangeEnd w:id="97"/>
      <w:r w:rsidR="001E0CAD">
        <w:rPr>
          <w:rStyle w:val="CommentReference"/>
        </w:rPr>
        <w:commentReference w:id="97"/>
      </w:r>
      <w:r>
        <w:rPr>
          <w:b/>
          <w:lang w:val="en-GB"/>
        </w:rPr>
        <w:t>in</w:t>
      </w:r>
      <w:r w:rsidR="00701825">
        <w:rPr>
          <w:b/>
          <w:lang w:val="en-GB"/>
        </w:rPr>
        <w:t xml:space="preserve"> bovine</w:t>
      </w:r>
      <w:r>
        <w:rPr>
          <w:b/>
          <w:lang w:val="en-GB"/>
        </w:rPr>
        <w:t xml:space="preserve"> follicular fluid</w:t>
      </w:r>
      <w:r w:rsidRPr="00042923">
        <w:rPr>
          <w:b/>
          <w:lang w:val="en-GB"/>
        </w:rPr>
        <w:t>.</w:t>
      </w:r>
      <w:r w:rsidR="00536343">
        <w:rPr>
          <w:b/>
          <w:lang w:val="en-GB"/>
        </w:rPr>
        <w:t xml:space="preserve"> </w:t>
      </w:r>
      <w:r w:rsidR="00536343" w:rsidRPr="00536343">
        <w:rPr>
          <w:bCs/>
          <w:lang w:val="en-GB"/>
        </w:rPr>
        <w:t>In (</w:t>
      </w:r>
      <w:r w:rsidR="00536343">
        <w:rPr>
          <w:b/>
          <w:lang w:val="en-GB"/>
        </w:rPr>
        <w:t>A</w:t>
      </w:r>
      <w:r w:rsidR="00536343" w:rsidRPr="00536343">
        <w:rPr>
          <w:bCs/>
          <w:lang w:val="en-GB"/>
        </w:rPr>
        <w:t>)</w:t>
      </w:r>
      <w:ins w:id="98" w:author="mnoonan" w:date="2022-08-26T14:20:00Z">
        <w:r w:rsidR="00362FB1">
          <w:rPr>
            <w:bCs/>
            <w:lang w:val="en-GB"/>
          </w:rPr>
          <w:t>, an e</w:t>
        </w:r>
      </w:ins>
      <w:del w:id="99" w:author="mnoonan" w:date="2022-08-26T14:20:00Z">
        <w:r w:rsidR="00A747CB" w:rsidDel="00362FB1">
          <w:rPr>
            <w:bCs/>
            <w:lang w:val="en-GB"/>
          </w:rPr>
          <w:delText xml:space="preserve"> </w:delText>
        </w:r>
        <w:r w:rsidR="00536343" w:rsidRPr="00536343" w:rsidDel="00362FB1">
          <w:rPr>
            <w:bCs/>
            <w:lang w:val="en-GB"/>
          </w:rPr>
          <w:delText>E</w:delText>
        </w:r>
      </w:del>
      <w:r w:rsidR="00536343" w:rsidRPr="00536343">
        <w:rPr>
          <w:bCs/>
          <w:lang w:val="en-GB"/>
        </w:rPr>
        <w:t xml:space="preserve">xample of </w:t>
      </w:r>
      <w:ins w:id="100" w:author="mnoonan" w:date="2022-08-26T14:20:00Z">
        <w:r w:rsidR="00362FB1">
          <w:rPr>
            <w:bCs/>
            <w:lang w:val="en-GB"/>
          </w:rPr>
          <w:t xml:space="preserve">an </w:t>
        </w:r>
      </w:ins>
      <w:r w:rsidR="00536343" w:rsidRPr="00536343">
        <w:rPr>
          <w:bCs/>
          <w:lang w:val="en-GB"/>
        </w:rPr>
        <w:t>imaged membran</w:t>
      </w:r>
      <w:r w:rsidR="00536343">
        <w:rPr>
          <w:bCs/>
          <w:lang w:val="en-GB"/>
        </w:rPr>
        <w:t xml:space="preserve">e that was used in the software Particle Scout to </w:t>
      </w:r>
      <w:proofErr w:type="spellStart"/>
      <w:r w:rsidR="00536343">
        <w:rPr>
          <w:bCs/>
          <w:lang w:val="en-GB"/>
        </w:rPr>
        <w:t>determined</w:t>
      </w:r>
      <w:proofErr w:type="spellEnd"/>
      <w:r w:rsidR="00536343">
        <w:rPr>
          <w:bCs/>
          <w:lang w:val="en-GB"/>
        </w:rPr>
        <w:t xml:space="preserve"> the number of particles and their sizes</w:t>
      </w:r>
      <w:r w:rsidR="00A747CB">
        <w:rPr>
          <w:bCs/>
          <w:lang w:val="en-GB"/>
        </w:rPr>
        <w:t xml:space="preserve"> and for subsequent spectra match using the software </w:t>
      </w:r>
      <w:proofErr w:type="spellStart"/>
      <w:r w:rsidR="00A747CB">
        <w:rPr>
          <w:bCs/>
          <w:lang w:val="en-GB"/>
        </w:rPr>
        <w:t>TrueMatch</w:t>
      </w:r>
      <w:proofErr w:type="spellEnd"/>
      <w:ins w:id="101" w:author="mnoonan" w:date="2022-08-26T14:21:00Z">
        <w:r w:rsidR="00362FB1">
          <w:rPr>
            <w:bCs/>
            <w:lang w:val="en-GB"/>
          </w:rPr>
          <w:t xml:space="preserve"> i</w:t>
        </w:r>
      </w:ins>
      <w:ins w:id="102" w:author="mnoonan" w:date="2022-08-27T02:18:00Z">
        <w:r w:rsidR="00F2607C">
          <w:rPr>
            <w:bCs/>
            <w:lang w:val="en-GB"/>
          </w:rPr>
          <w:t>s</w:t>
        </w:r>
      </w:ins>
      <w:ins w:id="103" w:author="mnoonan" w:date="2022-08-26T14:21:00Z">
        <w:r w:rsidR="00362FB1">
          <w:rPr>
            <w:bCs/>
            <w:lang w:val="en-GB"/>
          </w:rPr>
          <w:t xml:space="preserve"> shown</w:t>
        </w:r>
      </w:ins>
      <w:r w:rsidR="00536343">
        <w:rPr>
          <w:bCs/>
          <w:lang w:val="en-GB"/>
        </w:rPr>
        <w:t>. Green particles represent counted particles and red particles represent counted particles for which the spectra match had</w:t>
      </w:r>
      <w:r w:rsidR="00A747CB">
        <w:rPr>
          <w:bCs/>
          <w:lang w:val="en-GB"/>
        </w:rPr>
        <w:t xml:space="preserve"> an </w:t>
      </w:r>
      <w:commentRangeStart w:id="104"/>
      <w:r w:rsidR="00A747CB">
        <w:rPr>
          <w:bCs/>
          <w:lang w:val="en-GB"/>
        </w:rPr>
        <w:t xml:space="preserve">HQI </w:t>
      </w:r>
      <w:commentRangeEnd w:id="104"/>
      <w:r w:rsidR="00362FB1">
        <w:rPr>
          <w:rStyle w:val="CommentReference"/>
        </w:rPr>
        <w:commentReference w:id="104"/>
      </w:r>
      <w:r w:rsidR="00A747CB">
        <w:rPr>
          <w:bCs/>
          <w:lang w:val="en-GB"/>
        </w:rPr>
        <w:sym w:font="Symbol" w:char="F0B3"/>
      </w:r>
      <w:r w:rsidR="00A747CB">
        <w:rPr>
          <w:bCs/>
          <w:lang w:val="en-GB"/>
        </w:rPr>
        <w:t xml:space="preserve"> 75. In (</w:t>
      </w:r>
      <w:r w:rsidR="00A747CB" w:rsidRPr="00A747CB">
        <w:rPr>
          <w:b/>
          <w:lang w:val="en-GB"/>
        </w:rPr>
        <w:t>B</w:t>
      </w:r>
      <w:r w:rsidR="00A747CB">
        <w:rPr>
          <w:bCs/>
          <w:lang w:val="en-GB"/>
        </w:rPr>
        <w:t>) examples of plastic polymer particles from FF3 with their Raman spectra (red) and the matched Raman spectra of the corresponding plastic polymer (blue) f</w:t>
      </w:r>
      <w:del w:id="105" w:author="mnoonan" w:date="2022-08-26T14:21:00Z">
        <w:r w:rsidR="00A747CB" w:rsidDel="00362FB1">
          <w:rPr>
            <w:bCs/>
            <w:lang w:val="en-GB"/>
          </w:rPr>
          <w:delText>o</w:delText>
        </w:r>
      </w:del>
      <w:r w:rsidR="00A747CB">
        <w:rPr>
          <w:bCs/>
          <w:lang w:val="en-GB"/>
        </w:rPr>
        <w:t>r</w:t>
      </w:r>
      <w:ins w:id="106" w:author="mnoonan" w:date="2022-08-26T14:21:00Z">
        <w:r w:rsidR="00362FB1">
          <w:rPr>
            <w:bCs/>
            <w:lang w:val="en-GB"/>
          </w:rPr>
          <w:t>o</w:t>
        </w:r>
      </w:ins>
      <w:r w:rsidR="00A747CB">
        <w:rPr>
          <w:bCs/>
          <w:lang w:val="en-GB"/>
        </w:rPr>
        <w:t xml:space="preserve">m the </w:t>
      </w:r>
      <w:r w:rsidR="00A747CB">
        <w:rPr>
          <w:bCs/>
          <w:lang w:val="en-GB"/>
        </w:rPr>
        <w:lastRenderedPageBreak/>
        <w:t xml:space="preserve">ST Japan and/or </w:t>
      </w:r>
      <w:r w:rsidR="00A747CB" w:rsidRPr="00A747CB">
        <w:rPr>
          <w:bCs/>
          <w:highlight w:val="yellow"/>
          <w:lang w:val="en-GB"/>
        </w:rPr>
        <w:t>MICROPLASTIC</w:t>
      </w:r>
      <w:r w:rsidR="00A747CB">
        <w:rPr>
          <w:bCs/>
          <w:lang w:val="en-GB"/>
        </w:rPr>
        <w:t xml:space="preserve"> database.</w:t>
      </w:r>
      <w:r w:rsidR="00536343">
        <w:rPr>
          <w:bCs/>
          <w:lang w:val="en-GB"/>
        </w:rPr>
        <w:t xml:space="preserve"> </w:t>
      </w:r>
      <w:r w:rsidR="00876DA6">
        <w:rPr>
          <w:bCs/>
          <w:lang w:val="en-GB"/>
        </w:rPr>
        <w:t>Particle number, p</w:t>
      </w:r>
      <w:r w:rsidR="00A747CB">
        <w:rPr>
          <w:bCs/>
          <w:lang w:val="en-GB"/>
        </w:rPr>
        <w:t xml:space="preserve">olymer </w:t>
      </w:r>
      <w:r w:rsidR="00876DA6">
        <w:rPr>
          <w:bCs/>
          <w:lang w:val="en-GB"/>
        </w:rPr>
        <w:t>name</w:t>
      </w:r>
      <w:r w:rsidR="00A747CB">
        <w:rPr>
          <w:bCs/>
          <w:lang w:val="en-GB"/>
        </w:rPr>
        <w:t xml:space="preserve"> and HQI are shown. In (</w:t>
      </w:r>
      <w:r w:rsidR="00A747CB" w:rsidRPr="00A747CB">
        <w:rPr>
          <w:b/>
          <w:lang w:val="en-GB"/>
        </w:rPr>
        <w:t>C</w:t>
      </w:r>
      <w:r w:rsidR="00A747CB">
        <w:rPr>
          <w:bCs/>
          <w:lang w:val="en-GB"/>
        </w:rPr>
        <w:t xml:space="preserve">) the </w:t>
      </w:r>
      <w:del w:id="107" w:author="mnoonan" w:date="2022-08-26T14:22:00Z">
        <w:r w:rsidR="00A747CB" w:rsidDel="00362FB1">
          <w:rPr>
            <w:bCs/>
            <w:lang w:val="en-GB"/>
          </w:rPr>
          <w:delText xml:space="preserve">distribution </w:delText>
        </w:r>
      </w:del>
      <w:ins w:id="108" w:author="mnoonan" w:date="2022-08-26T14:22:00Z">
        <w:r w:rsidR="00362FB1">
          <w:rPr>
            <w:bCs/>
            <w:lang w:val="en-GB"/>
          </w:rPr>
          <w:t xml:space="preserve">counts </w:t>
        </w:r>
      </w:ins>
      <w:r w:rsidR="00A747CB">
        <w:rPr>
          <w:bCs/>
          <w:lang w:val="en-GB"/>
        </w:rPr>
        <w:t xml:space="preserve">of the different plastic and non-plastic analysed particles present in each sample are shown. </w:t>
      </w:r>
      <w:r w:rsidR="00701825">
        <w:rPr>
          <w:lang w:val="en-GB"/>
        </w:rPr>
        <w:t xml:space="preserve">In </w:t>
      </w:r>
      <w:r>
        <w:rPr>
          <w:lang w:val="en-GB"/>
        </w:rPr>
        <w:t>(</w:t>
      </w:r>
      <w:r w:rsidR="00536343">
        <w:rPr>
          <w:b/>
          <w:bCs/>
          <w:lang w:val="en-GB"/>
        </w:rPr>
        <w:t>D</w:t>
      </w:r>
      <w:r>
        <w:rPr>
          <w:lang w:val="en-GB"/>
        </w:rPr>
        <w:t xml:space="preserve">) </w:t>
      </w:r>
      <w:r w:rsidR="00701825">
        <w:rPr>
          <w:lang w:val="en-GB"/>
        </w:rPr>
        <w:t xml:space="preserve">the </w:t>
      </w:r>
      <w:r>
        <w:rPr>
          <w:lang w:val="en-GB"/>
        </w:rPr>
        <w:t>composition of MPs detected in follicular fluid by confocal Raman spectroscopy</w:t>
      </w:r>
      <w:r w:rsidR="00701825">
        <w:rPr>
          <w:lang w:val="en-GB"/>
        </w:rPr>
        <w:t xml:space="preserve"> are shown</w:t>
      </w:r>
      <w:r>
        <w:rPr>
          <w:lang w:val="en-GB"/>
        </w:rPr>
        <w:t>. The number of MPs</w:t>
      </w:r>
      <w:ins w:id="109" w:author="mnoonan" w:date="2022-08-26T14:23:00Z">
        <w:r w:rsidR="00362FB1">
          <w:rPr>
            <w:lang w:val="en-GB"/>
          </w:rPr>
          <w:t xml:space="preserve"> in (</w:t>
        </w:r>
        <w:r w:rsidR="00362FB1" w:rsidRPr="00362FB1">
          <w:rPr>
            <w:b/>
            <w:bCs/>
            <w:lang w:val="en-GB"/>
            <w:rPrChange w:id="110" w:author="mnoonan" w:date="2022-08-26T14:23:00Z">
              <w:rPr>
                <w:lang w:val="en-GB"/>
              </w:rPr>
            </w:rPrChange>
          </w:rPr>
          <w:t>C</w:t>
        </w:r>
        <w:r w:rsidR="00362FB1">
          <w:rPr>
            <w:lang w:val="en-GB"/>
          </w:rPr>
          <w:t>) and (</w:t>
        </w:r>
        <w:r w:rsidR="00362FB1" w:rsidRPr="00362FB1">
          <w:rPr>
            <w:b/>
            <w:bCs/>
            <w:lang w:val="en-GB"/>
            <w:rPrChange w:id="111" w:author="mnoonan" w:date="2022-08-26T14:23:00Z">
              <w:rPr>
                <w:lang w:val="en-GB"/>
              </w:rPr>
            </w:rPrChange>
          </w:rPr>
          <w:t>D</w:t>
        </w:r>
        <w:r w:rsidR="00362FB1">
          <w:rPr>
            <w:lang w:val="en-GB"/>
          </w:rPr>
          <w:t>)</w:t>
        </w:r>
      </w:ins>
      <w:r>
        <w:rPr>
          <w:lang w:val="en-GB"/>
        </w:rPr>
        <w:t xml:space="preserve"> were adjusted to the number of particles detected in the water control</w:t>
      </w:r>
      <w:ins w:id="112" w:author="mnoonan" w:date="2022-08-26T14:23:00Z">
        <w:r w:rsidR="001E0CAD">
          <w:rPr>
            <w:lang w:val="en-GB"/>
          </w:rPr>
          <w:t>.</w:t>
        </w:r>
      </w:ins>
    </w:p>
    <w:p w14:paraId="7C53C4CE" w14:textId="77777777" w:rsidR="00EE529F" w:rsidRPr="00042923" w:rsidRDefault="00EE529F" w:rsidP="00AC2069">
      <w:pPr>
        <w:pStyle w:val="Paragraph"/>
        <w:spacing w:before="0"/>
        <w:ind w:firstLine="0"/>
        <w:rPr>
          <w:lang w:val="en-GB"/>
        </w:rPr>
      </w:pPr>
    </w:p>
    <w:p w14:paraId="4C824097" w14:textId="6187EBEE" w:rsidR="00A634F4" w:rsidRPr="00042923" w:rsidRDefault="00A634F4" w:rsidP="00A634F4">
      <w:pPr>
        <w:pStyle w:val="Paragraph"/>
        <w:ind w:firstLine="0"/>
        <w:rPr>
          <w:b/>
          <w:bCs/>
          <w:lang w:val="en-GB"/>
        </w:rPr>
      </w:pPr>
      <w:r w:rsidRPr="00042923">
        <w:rPr>
          <w:b/>
          <w:bCs/>
          <w:lang w:val="en-GB"/>
        </w:rPr>
        <w:t xml:space="preserve">MPs </w:t>
      </w:r>
      <w:r w:rsidR="005A217D" w:rsidRPr="00042923">
        <w:rPr>
          <w:b/>
          <w:bCs/>
          <w:lang w:val="en-GB"/>
        </w:rPr>
        <w:t>reduce</w:t>
      </w:r>
      <w:r w:rsidR="00411069">
        <w:rPr>
          <w:b/>
          <w:bCs/>
          <w:lang w:val="en-GB"/>
        </w:rPr>
        <w:t xml:space="preserve"> oocyte</w:t>
      </w:r>
      <w:r w:rsidR="005A217D" w:rsidRPr="00042923">
        <w:rPr>
          <w:b/>
          <w:bCs/>
          <w:lang w:val="en-GB"/>
        </w:rPr>
        <w:t xml:space="preserve"> maturation and </w:t>
      </w:r>
      <w:r w:rsidRPr="00042923">
        <w:rPr>
          <w:b/>
          <w:bCs/>
          <w:lang w:val="en-GB"/>
        </w:rPr>
        <w:t>induce damage of the zona pellucidae</w:t>
      </w:r>
    </w:p>
    <w:p w14:paraId="3BF4D00D" w14:textId="6EDB63C0" w:rsidR="00A634F4" w:rsidRDefault="00A634F4" w:rsidP="00A634F4">
      <w:pPr>
        <w:pStyle w:val="Paragraph"/>
        <w:ind w:firstLine="0"/>
        <w:rPr>
          <w:bCs/>
          <w:lang w:val="en-GB"/>
        </w:rPr>
      </w:pPr>
      <w:del w:id="113" w:author="mnoonan" w:date="2022-08-27T02:19:00Z">
        <w:r w:rsidRPr="00042923" w:rsidDel="00F2607C">
          <w:rPr>
            <w:bCs/>
            <w:lang w:val="en-GB"/>
          </w:rPr>
          <w:delText xml:space="preserve">For </w:delText>
        </w:r>
      </w:del>
      <w:ins w:id="114" w:author="mnoonan" w:date="2022-08-27T02:19:00Z">
        <w:r w:rsidR="00F2607C">
          <w:rPr>
            <w:bCs/>
            <w:lang w:val="en-GB"/>
          </w:rPr>
          <w:t>In order to</w:t>
        </w:r>
        <w:r w:rsidR="00F2607C" w:rsidRPr="00042923">
          <w:rPr>
            <w:bCs/>
            <w:lang w:val="en-GB"/>
          </w:rPr>
          <w:t xml:space="preserve"> </w:t>
        </w:r>
      </w:ins>
      <w:r w:rsidRPr="00042923">
        <w:rPr>
          <w:bCs/>
          <w:lang w:val="en-GB"/>
        </w:rPr>
        <w:t>evaluat</w:t>
      </w:r>
      <w:ins w:id="115" w:author="mnoonan" w:date="2022-08-27T02:20:00Z">
        <w:r w:rsidR="00F2607C">
          <w:rPr>
            <w:bCs/>
            <w:lang w:val="en-GB"/>
          </w:rPr>
          <w:t>e</w:t>
        </w:r>
      </w:ins>
      <w:del w:id="116" w:author="mnoonan" w:date="2022-08-27T02:19:00Z">
        <w:r w:rsidRPr="00042923" w:rsidDel="00F2607C">
          <w:rPr>
            <w:bCs/>
            <w:lang w:val="en-GB"/>
          </w:rPr>
          <w:delText>ing</w:delText>
        </w:r>
      </w:del>
      <w:r w:rsidRPr="00042923">
        <w:rPr>
          <w:bCs/>
          <w:lang w:val="en-GB"/>
        </w:rPr>
        <w:t xml:space="preserve"> the effects of MPs on </w:t>
      </w:r>
      <w:r w:rsidR="005779FF" w:rsidRPr="005779FF">
        <w:rPr>
          <w:bCs/>
          <w:i/>
          <w:iCs/>
          <w:lang w:val="en-GB"/>
        </w:rPr>
        <w:t>in vitro</w:t>
      </w:r>
      <w:r w:rsidR="005779FF">
        <w:rPr>
          <w:bCs/>
          <w:lang w:val="en-GB"/>
        </w:rPr>
        <w:t xml:space="preserve"> </w:t>
      </w:r>
      <w:r w:rsidRPr="00042923">
        <w:rPr>
          <w:bCs/>
          <w:lang w:val="en-GB"/>
        </w:rPr>
        <w:t>oocyte maturation</w:t>
      </w:r>
      <w:del w:id="117" w:author="mnoonan" w:date="2022-08-27T02:19:00Z">
        <w:r w:rsidR="005A217D" w:rsidRPr="00042923" w:rsidDel="00F2607C">
          <w:rPr>
            <w:bCs/>
            <w:lang w:val="en-GB"/>
          </w:rPr>
          <w:delText xml:space="preserve"> (</w:delText>
        </w:r>
        <w:r w:rsidR="005779FF" w:rsidDel="00F2607C">
          <w:rPr>
            <w:bCs/>
            <w:lang w:val="en-GB"/>
          </w:rPr>
          <w:delText xml:space="preserve">IVM, </w:delText>
        </w:r>
        <w:r w:rsidR="005A217D" w:rsidRPr="00042923" w:rsidDel="00F2607C">
          <w:rPr>
            <w:bCs/>
            <w:lang w:val="en-GB"/>
          </w:rPr>
          <w:delText>24 h)</w:delText>
        </w:r>
      </w:del>
      <w:r w:rsidRPr="00042923">
        <w:rPr>
          <w:bCs/>
          <w:lang w:val="en-GB"/>
        </w:rPr>
        <w:t xml:space="preserve">, we </w:t>
      </w:r>
      <w:del w:id="118" w:author="mnoonan" w:date="2022-08-26T14:26:00Z">
        <w:r w:rsidRPr="00042923" w:rsidDel="002F3AA3">
          <w:rPr>
            <w:bCs/>
            <w:lang w:val="en-GB"/>
          </w:rPr>
          <w:delText>have classified</w:delText>
        </w:r>
      </w:del>
      <w:ins w:id="119" w:author="mnoonan" w:date="2022-08-26T14:26:00Z">
        <w:r w:rsidR="002F3AA3">
          <w:rPr>
            <w:bCs/>
            <w:lang w:val="en-GB"/>
          </w:rPr>
          <w:t>counted</w:t>
        </w:r>
      </w:ins>
      <w:r w:rsidRPr="00042923">
        <w:rPr>
          <w:bCs/>
          <w:lang w:val="en-GB"/>
        </w:rPr>
        <w:t xml:space="preserve"> the </w:t>
      </w:r>
      <w:ins w:id="120" w:author="mnoonan" w:date="2022-08-26T14:26:00Z">
        <w:r w:rsidR="002F3AA3">
          <w:rPr>
            <w:bCs/>
            <w:lang w:val="en-GB"/>
          </w:rPr>
          <w:t xml:space="preserve">number of </w:t>
        </w:r>
      </w:ins>
      <w:r w:rsidRPr="00042923">
        <w:rPr>
          <w:bCs/>
          <w:lang w:val="en-GB"/>
        </w:rPr>
        <w:t xml:space="preserve">oocytes </w:t>
      </w:r>
      <w:del w:id="121" w:author="mnoonan" w:date="2022-08-26T14:27:00Z">
        <w:r w:rsidRPr="00042923" w:rsidDel="002F3AA3">
          <w:rPr>
            <w:bCs/>
            <w:lang w:val="en-GB"/>
          </w:rPr>
          <w:delText xml:space="preserve">as </w:delText>
        </w:r>
      </w:del>
      <w:ins w:id="122" w:author="mnoonan" w:date="2022-08-26T14:27:00Z">
        <w:r w:rsidR="002F3AA3">
          <w:rPr>
            <w:bCs/>
            <w:lang w:val="en-GB"/>
          </w:rPr>
          <w:t xml:space="preserve">with </w:t>
        </w:r>
      </w:ins>
      <w:r w:rsidRPr="00042923">
        <w:rPr>
          <w:bCs/>
          <w:lang w:val="en-GB"/>
        </w:rPr>
        <w:t>broken zona pellucida</w:t>
      </w:r>
      <w:del w:id="123" w:author="mnoonan" w:date="2022-08-26T14:27:00Z">
        <w:r w:rsidRPr="00042923" w:rsidDel="002F3AA3">
          <w:rPr>
            <w:bCs/>
            <w:lang w:val="en-GB"/>
          </w:rPr>
          <w:delText xml:space="preserve"> (BZP)</w:delText>
        </w:r>
      </w:del>
      <w:r w:rsidRPr="00042923">
        <w:rPr>
          <w:bCs/>
          <w:lang w:val="en-GB"/>
        </w:rPr>
        <w:t xml:space="preserve">, </w:t>
      </w:r>
      <w:ins w:id="124" w:author="mnoonan" w:date="2022-08-26T14:27:00Z">
        <w:r w:rsidR="002F3AA3">
          <w:rPr>
            <w:bCs/>
            <w:lang w:val="en-GB"/>
          </w:rPr>
          <w:t xml:space="preserve">that were </w:t>
        </w:r>
      </w:ins>
      <w:r w:rsidRPr="00042923">
        <w:rPr>
          <w:bCs/>
          <w:lang w:val="en-GB"/>
        </w:rPr>
        <w:t>degenerating</w:t>
      </w:r>
      <w:del w:id="125" w:author="mnoonan" w:date="2022-08-26T14:27:00Z">
        <w:r w:rsidRPr="00042923" w:rsidDel="002F3AA3">
          <w:rPr>
            <w:bCs/>
            <w:lang w:val="en-GB"/>
          </w:rPr>
          <w:delText xml:space="preserve"> (DG)</w:delText>
        </w:r>
      </w:del>
      <w:r w:rsidRPr="00042923">
        <w:rPr>
          <w:bCs/>
          <w:lang w:val="en-GB"/>
        </w:rPr>
        <w:t xml:space="preserve"> and</w:t>
      </w:r>
      <w:ins w:id="126" w:author="mnoonan" w:date="2022-08-26T14:27:00Z">
        <w:r w:rsidR="002F3AA3">
          <w:rPr>
            <w:bCs/>
            <w:lang w:val="en-GB"/>
          </w:rPr>
          <w:t xml:space="preserve"> that were</w:t>
        </w:r>
      </w:ins>
      <w:r w:rsidRPr="00042923">
        <w:rPr>
          <w:bCs/>
          <w:lang w:val="en-GB"/>
        </w:rPr>
        <w:t xml:space="preserve"> mature (</w:t>
      </w:r>
      <w:del w:id="127" w:author="mnoonan" w:date="2022-08-26T14:27:00Z">
        <w:r w:rsidRPr="00042923" w:rsidDel="002F3AA3">
          <w:rPr>
            <w:bCs/>
            <w:lang w:val="en-GB"/>
          </w:rPr>
          <w:delText>MT</w:delText>
        </w:r>
        <w:r w:rsidR="00672B5D" w:rsidRPr="00042923" w:rsidDel="002F3AA3">
          <w:rPr>
            <w:bCs/>
            <w:lang w:val="en-GB"/>
          </w:rPr>
          <w:delText xml:space="preserve">; </w:delText>
        </w:r>
      </w:del>
      <w:r w:rsidR="00672B5D" w:rsidRPr="00042923">
        <w:rPr>
          <w:bCs/>
          <w:lang w:val="en-GB"/>
        </w:rPr>
        <w:t>Fig</w:t>
      </w:r>
      <w:r w:rsidR="001118B8">
        <w:rPr>
          <w:bCs/>
          <w:lang w:val="en-GB"/>
        </w:rPr>
        <w:t>.</w:t>
      </w:r>
      <w:r w:rsidR="00672B5D" w:rsidRPr="00042923">
        <w:rPr>
          <w:bCs/>
          <w:lang w:val="en-GB"/>
        </w:rPr>
        <w:t xml:space="preserve"> </w:t>
      </w:r>
      <w:r w:rsidR="001118B8">
        <w:rPr>
          <w:bCs/>
          <w:lang w:val="en-GB"/>
        </w:rPr>
        <w:t>2A</w:t>
      </w:r>
      <w:commentRangeStart w:id="128"/>
      <w:r w:rsidR="00672B5D" w:rsidRPr="00042923">
        <w:rPr>
          <w:bCs/>
          <w:lang w:val="en-GB"/>
        </w:rPr>
        <w:t>)</w:t>
      </w:r>
      <w:r w:rsidRPr="00042923">
        <w:rPr>
          <w:bCs/>
          <w:lang w:val="en-GB"/>
        </w:rPr>
        <w:t>. The presence of a polar body and a clear chromosome alignment without degradation was considered for oocytes that were mature</w:t>
      </w:r>
      <w:del w:id="129" w:author="mnoonan" w:date="2022-08-26T14:27:00Z">
        <w:r w:rsidRPr="00042923" w:rsidDel="002F3AA3">
          <w:rPr>
            <w:bCs/>
            <w:lang w:val="en-GB"/>
          </w:rPr>
          <w:delText xml:space="preserve"> (MT)</w:delText>
        </w:r>
      </w:del>
      <w:r w:rsidRPr="00042923">
        <w:rPr>
          <w:bCs/>
          <w:lang w:val="en-GB"/>
        </w:rPr>
        <w:t xml:space="preserve">. The </w:t>
      </w:r>
      <w:del w:id="130" w:author="mnoonan" w:date="2022-08-26T14:27:00Z">
        <w:r w:rsidRPr="00042923" w:rsidDel="002F3AA3">
          <w:rPr>
            <w:bCs/>
            <w:lang w:val="en-GB"/>
          </w:rPr>
          <w:delText xml:space="preserve">BZP </w:delText>
        </w:r>
      </w:del>
      <w:r w:rsidRPr="00042923">
        <w:rPr>
          <w:bCs/>
          <w:lang w:val="en-GB"/>
        </w:rPr>
        <w:t xml:space="preserve">oocytes </w:t>
      </w:r>
      <w:ins w:id="131" w:author="mnoonan" w:date="2022-08-26T14:27:00Z">
        <w:r w:rsidR="002F3AA3">
          <w:rPr>
            <w:bCs/>
            <w:lang w:val="en-GB"/>
          </w:rPr>
          <w:t xml:space="preserve">with broken zona </w:t>
        </w:r>
        <w:proofErr w:type="spellStart"/>
        <w:r w:rsidR="002F3AA3">
          <w:rPr>
            <w:bCs/>
            <w:lang w:val="en-GB"/>
          </w:rPr>
          <w:t>pellicidae</w:t>
        </w:r>
        <w:proofErr w:type="spellEnd"/>
        <w:r w:rsidR="002F3AA3">
          <w:rPr>
            <w:bCs/>
            <w:lang w:val="en-GB"/>
          </w:rPr>
          <w:t xml:space="preserve"> </w:t>
        </w:r>
      </w:ins>
      <w:r w:rsidRPr="00042923">
        <w:rPr>
          <w:bCs/>
          <w:lang w:val="en-GB"/>
        </w:rPr>
        <w:t xml:space="preserve">were all those that independently of the nuclear stage, had a disruption of the zona pellucidae. For the degenerating oocytes, the shrinking of the cytoplasm, and the absence or degradation of genetic material was considered. </w:t>
      </w:r>
      <w:commentRangeEnd w:id="128"/>
      <w:r w:rsidR="00F2607C">
        <w:rPr>
          <w:rStyle w:val="CommentReference"/>
        </w:rPr>
        <w:commentReference w:id="128"/>
      </w:r>
      <w:r w:rsidRPr="00042923">
        <w:rPr>
          <w:bCs/>
          <w:lang w:val="en-GB"/>
        </w:rPr>
        <w:t xml:space="preserve">Independent of the size, </w:t>
      </w:r>
      <w:del w:id="132" w:author="mnoonan" w:date="2022-08-26T14:28:00Z">
        <w:r w:rsidRPr="002F3AA3" w:rsidDel="002F3AA3">
          <w:rPr>
            <w:bCs/>
            <w:i/>
            <w:iCs/>
            <w:lang w:val="en-GB"/>
            <w:rPrChange w:id="133" w:author="mnoonan" w:date="2022-08-26T14:28:00Z">
              <w:rPr>
                <w:bCs/>
                <w:lang w:val="en-GB"/>
              </w:rPr>
            </w:rPrChange>
          </w:rPr>
          <w:delText xml:space="preserve">IVM </w:delText>
        </w:r>
      </w:del>
      <w:ins w:id="134" w:author="mnoonan" w:date="2022-08-26T14:28:00Z">
        <w:r w:rsidR="002F3AA3" w:rsidRPr="002F3AA3">
          <w:rPr>
            <w:bCs/>
            <w:i/>
            <w:iCs/>
            <w:lang w:val="en-GB"/>
            <w:rPrChange w:id="135" w:author="mnoonan" w:date="2022-08-26T14:28:00Z">
              <w:rPr>
                <w:bCs/>
                <w:lang w:val="en-GB"/>
              </w:rPr>
            </w:rPrChange>
          </w:rPr>
          <w:t>in vitro</w:t>
        </w:r>
        <w:r w:rsidR="002F3AA3">
          <w:rPr>
            <w:bCs/>
            <w:lang w:val="en-GB"/>
          </w:rPr>
          <w:t xml:space="preserve"> maturation</w:t>
        </w:r>
        <w:r w:rsidR="002F3AA3" w:rsidRPr="00042923">
          <w:rPr>
            <w:bCs/>
            <w:lang w:val="en-GB"/>
          </w:rPr>
          <w:t xml:space="preserve"> </w:t>
        </w:r>
      </w:ins>
      <w:r w:rsidRPr="00042923">
        <w:rPr>
          <w:bCs/>
          <w:lang w:val="en-GB"/>
        </w:rPr>
        <w:t xml:space="preserve">performed in the presence of </w:t>
      </w:r>
      <w:r w:rsidR="002F4B96">
        <w:rPr>
          <w:bCs/>
          <w:lang w:val="en-GB"/>
        </w:rPr>
        <w:t>polystyrene</w:t>
      </w:r>
      <w:r w:rsidR="002F4B96" w:rsidRPr="00042923">
        <w:rPr>
          <w:bCs/>
          <w:lang w:val="en-GB"/>
        </w:rPr>
        <w:t xml:space="preserve"> </w:t>
      </w:r>
      <w:r w:rsidRPr="00042923">
        <w:rPr>
          <w:bCs/>
          <w:lang w:val="en-GB"/>
        </w:rPr>
        <w:t>beads resulted in a</w:t>
      </w:r>
      <w:ins w:id="136" w:author="mnoonan" w:date="2022-08-26T14:29:00Z">
        <w:r w:rsidR="002F3AA3">
          <w:rPr>
            <w:bCs/>
            <w:lang w:val="en-GB"/>
          </w:rPr>
          <w:t xml:space="preserve"> significantly</w:t>
        </w:r>
      </w:ins>
      <w:r w:rsidRPr="00042923">
        <w:rPr>
          <w:bCs/>
          <w:lang w:val="en-GB"/>
        </w:rPr>
        <w:t xml:space="preserve"> lower number of mature oocytes in comparison to the control group (</w:t>
      </w:r>
      <w:ins w:id="137" w:author="mnoonan" w:date="2022-08-26T14:29:00Z">
        <w:r w:rsidR="002F3AA3">
          <w:rPr>
            <w:bCs/>
            <w:lang w:val="en-GB"/>
          </w:rPr>
          <w:t xml:space="preserve">control: </w:t>
        </w:r>
      </w:ins>
      <w:r w:rsidRPr="00042923">
        <w:rPr>
          <w:bCs/>
          <w:lang w:val="en-GB"/>
        </w:rPr>
        <w:t>68.1±10.3%</w:t>
      </w:r>
      <w:ins w:id="138" w:author="mnoonan" w:date="2022-08-26T14:30:00Z">
        <w:r w:rsidR="002F3AA3">
          <w:rPr>
            <w:bCs/>
            <w:lang w:val="en-GB"/>
          </w:rPr>
          <w:t>,</w:t>
        </w:r>
      </w:ins>
      <w:ins w:id="139" w:author="mnoonan" w:date="2022-08-26T14:29:00Z">
        <w:r w:rsidR="002F3AA3">
          <w:rPr>
            <w:bCs/>
            <w:lang w:val="en-GB"/>
          </w:rPr>
          <w:t xml:space="preserve"> 0.3 </w:t>
        </w:r>
        <w:proofErr w:type="spellStart"/>
        <w:r w:rsidR="002F3AA3" w:rsidRPr="00042923">
          <w:rPr>
            <w:lang w:val="en-GB"/>
          </w:rPr>
          <w:t>μm</w:t>
        </w:r>
        <w:proofErr w:type="spellEnd"/>
        <w:r w:rsidR="002F3AA3">
          <w:rPr>
            <w:lang w:val="en-GB"/>
          </w:rPr>
          <w:t xml:space="preserve"> MPs</w:t>
        </w:r>
      </w:ins>
      <w:ins w:id="140" w:author="mnoonan" w:date="2022-08-26T14:33:00Z">
        <w:r w:rsidR="00A43742">
          <w:rPr>
            <w:lang w:val="en-GB"/>
          </w:rPr>
          <w:t>:</w:t>
        </w:r>
      </w:ins>
      <w:del w:id="141" w:author="mnoonan" w:date="2022-08-26T14:29:00Z">
        <w:r w:rsidRPr="00042923" w:rsidDel="002F3AA3">
          <w:rPr>
            <w:bCs/>
            <w:lang w:val="en-GB"/>
          </w:rPr>
          <w:delText>,</w:delText>
        </w:r>
      </w:del>
      <w:r w:rsidRPr="00042923">
        <w:rPr>
          <w:bCs/>
          <w:lang w:val="en-GB"/>
        </w:rPr>
        <w:t xml:space="preserve"> 42.0±14.8</w:t>
      </w:r>
      <w:ins w:id="142" w:author="mnoonan" w:date="2022-08-26T14:30:00Z">
        <w:r w:rsidR="002F3AA3">
          <w:rPr>
            <w:bCs/>
            <w:lang w:val="en-GB"/>
          </w:rPr>
          <w:t>,</w:t>
        </w:r>
      </w:ins>
      <w:ins w:id="143" w:author="mnoonan" w:date="2022-08-26T14:29:00Z">
        <w:r w:rsidR="002F3AA3">
          <w:rPr>
            <w:bCs/>
            <w:lang w:val="en-GB"/>
          </w:rPr>
          <w:t xml:space="preserve"> </w:t>
        </w:r>
      </w:ins>
      <w:del w:id="144" w:author="mnoonan" w:date="2022-08-26T14:29:00Z">
        <w:r w:rsidRPr="00042923" w:rsidDel="002F3AA3">
          <w:rPr>
            <w:bCs/>
            <w:lang w:val="en-GB"/>
          </w:rPr>
          <w:delText xml:space="preserve"> </w:delText>
        </w:r>
      </w:del>
      <w:r w:rsidRPr="00042923">
        <w:rPr>
          <w:bCs/>
          <w:lang w:val="en-GB"/>
        </w:rPr>
        <w:t xml:space="preserve">and </w:t>
      </w:r>
      <w:ins w:id="145" w:author="mnoonan" w:date="2022-08-26T14:29:00Z">
        <w:r w:rsidR="002F3AA3">
          <w:rPr>
            <w:bCs/>
            <w:lang w:val="en-GB"/>
          </w:rPr>
          <w:t xml:space="preserve">1.1 </w:t>
        </w:r>
        <w:proofErr w:type="spellStart"/>
        <w:r w:rsidR="002F3AA3" w:rsidRPr="00042923">
          <w:rPr>
            <w:lang w:val="en-GB"/>
          </w:rPr>
          <w:t>μm</w:t>
        </w:r>
        <w:proofErr w:type="spellEnd"/>
        <w:r w:rsidR="002F3AA3">
          <w:rPr>
            <w:lang w:val="en-GB"/>
          </w:rPr>
          <w:t xml:space="preserve"> MPs</w:t>
        </w:r>
      </w:ins>
      <w:ins w:id="146" w:author="mnoonan" w:date="2022-08-26T14:33:00Z">
        <w:r w:rsidR="00A43742">
          <w:rPr>
            <w:lang w:val="en-GB"/>
          </w:rPr>
          <w:t>:</w:t>
        </w:r>
      </w:ins>
      <w:ins w:id="147" w:author="mnoonan" w:date="2022-08-26T14:29:00Z">
        <w:r w:rsidR="002F3AA3" w:rsidRPr="00042923">
          <w:rPr>
            <w:bCs/>
            <w:lang w:val="en-GB"/>
          </w:rPr>
          <w:t xml:space="preserve"> </w:t>
        </w:r>
      </w:ins>
      <w:r w:rsidRPr="00042923">
        <w:rPr>
          <w:bCs/>
          <w:lang w:val="en-GB"/>
        </w:rPr>
        <w:t>41.0±17.6%</w:t>
      </w:r>
      <w:ins w:id="148" w:author="mnoonan" w:date="2022-08-26T14:30:00Z">
        <w:r w:rsidR="002F3AA3">
          <w:rPr>
            <w:bCs/>
            <w:lang w:val="en-GB"/>
          </w:rPr>
          <w:t>;</w:t>
        </w:r>
      </w:ins>
      <w:del w:id="149" w:author="mnoonan" w:date="2022-08-26T14:30:00Z">
        <w:r w:rsidRPr="00042923" w:rsidDel="002F3AA3">
          <w:rPr>
            <w:bCs/>
            <w:lang w:val="en-GB"/>
          </w:rPr>
          <w:delText>,</w:delText>
        </w:r>
      </w:del>
      <w:r w:rsidRPr="00042923">
        <w:rPr>
          <w:bCs/>
          <w:lang w:val="en-GB"/>
        </w:rPr>
        <w:t xml:space="preserve"> </w:t>
      </w:r>
      <w:del w:id="150" w:author="mnoonan" w:date="2022-08-26T14:30:00Z">
        <w:r w:rsidRPr="00042923" w:rsidDel="002F3AA3">
          <w:rPr>
            <w:bCs/>
            <w:lang w:val="en-GB"/>
          </w:rPr>
          <w:delText xml:space="preserve">for CT, B0.3 and B1.1, </w:delText>
        </w:r>
      </w:del>
      <w:r w:rsidRPr="00042923">
        <w:rPr>
          <w:bCs/>
          <w:lang w:val="en-GB"/>
        </w:rPr>
        <w:t>p</w:t>
      </w:r>
      <w:del w:id="151" w:author="mnoonan" w:date="2022-08-26T11:12:00Z">
        <w:r w:rsidRPr="00042923" w:rsidDel="00E050F4">
          <w:rPr>
            <w:bCs/>
            <w:lang w:val="en-GB"/>
          </w:rPr>
          <w:delText xml:space="preserve"> </w:delText>
        </w:r>
      </w:del>
      <w:r w:rsidR="005F5FD2" w:rsidRPr="00042923">
        <w:rPr>
          <w:bCs/>
          <w:lang w:val="en-GB"/>
        </w:rPr>
        <w:t xml:space="preserve"> &lt; 0.00001</w:t>
      </w:r>
      <w:r w:rsidRPr="00042923">
        <w:rPr>
          <w:bCs/>
          <w:lang w:val="en-GB"/>
        </w:rPr>
        <w:t xml:space="preserve"> </w:t>
      </w:r>
      <w:r w:rsidR="005F5FD2" w:rsidRPr="00042923">
        <w:rPr>
          <w:bCs/>
          <w:lang w:val="en-GB"/>
        </w:rPr>
        <w:t>for both</w:t>
      </w:r>
      <w:del w:id="152" w:author="mnoonan" w:date="2022-08-26T11:12:00Z">
        <w:r w:rsidR="005F5FD2" w:rsidRPr="00042923" w:rsidDel="00E050F4">
          <w:rPr>
            <w:bCs/>
            <w:lang w:val="en-GB"/>
          </w:rPr>
          <w:delText xml:space="preserve"> </w:delText>
        </w:r>
      </w:del>
      <w:r w:rsidR="005F5FD2" w:rsidRPr="00042923">
        <w:rPr>
          <w:bCs/>
          <w:lang w:val="en-GB"/>
        </w:rPr>
        <w:t xml:space="preserve"> </w:t>
      </w:r>
      <w:ins w:id="153" w:author="mnoonan" w:date="2022-08-26T14:30:00Z">
        <w:r w:rsidR="002F3AA3">
          <w:rPr>
            <w:bCs/>
            <w:lang w:val="en-GB"/>
          </w:rPr>
          <w:t xml:space="preserve">0.3 and 1.1 </w:t>
        </w:r>
        <w:proofErr w:type="spellStart"/>
        <w:r w:rsidR="002F3AA3" w:rsidRPr="00042923">
          <w:rPr>
            <w:lang w:val="en-GB"/>
          </w:rPr>
          <w:t>μm</w:t>
        </w:r>
        <w:proofErr w:type="spellEnd"/>
        <w:r w:rsidR="002F3AA3">
          <w:rPr>
            <w:lang w:val="en-GB"/>
          </w:rPr>
          <w:t xml:space="preserve"> MPs</w:t>
        </w:r>
      </w:ins>
      <w:del w:id="154" w:author="mnoonan" w:date="2022-08-26T14:30:00Z">
        <w:r w:rsidR="005F5FD2" w:rsidRPr="00042923" w:rsidDel="002F3AA3">
          <w:rPr>
            <w:bCs/>
            <w:lang w:val="en-GB"/>
          </w:rPr>
          <w:delText>B0.3 and B1.1</w:delText>
        </w:r>
      </w:del>
      <w:r w:rsidRPr="00042923">
        <w:rPr>
          <w:bCs/>
          <w:lang w:val="en-GB"/>
        </w:rPr>
        <w:t>; Fig</w:t>
      </w:r>
      <w:r w:rsidR="00A32DC1">
        <w:rPr>
          <w:bCs/>
          <w:lang w:val="en-GB"/>
        </w:rPr>
        <w:t>.</w:t>
      </w:r>
      <w:r w:rsidRPr="00042923">
        <w:rPr>
          <w:bCs/>
          <w:lang w:val="en-GB"/>
        </w:rPr>
        <w:t xml:space="preserve"> </w:t>
      </w:r>
      <w:r w:rsidR="001118B8">
        <w:rPr>
          <w:bCs/>
          <w:lang w:val="en-GB"/>
        </w:rPr>
        <w:t>2A</w:t>
      </w:r>
      <w:r w:rsidRPr="00042923">
        <w:rPr>
          <w:bCs/>
          <w:lang w:val="en-GB"/>
        </w:rPr>
        <w:t xml:space="preserve">). </w:t>
      </w:r>
      <w:del w:id="155" w:author="mnoonan" w:date="2022-08-26T14:31:00Z">
        <w:r w:rsidRPr="00042923" w:rsidDel="00A43742">
          <w:rPr>
            <w:bCs/>
            <w:lang w:val="en-GB"/>
          </w:rPr>
          <w:delText xml:space="preserve">No </w:delText>
        </w:r>
      </w:del>
      <w:ins w:id="156" w:author="mnoonan" w:date="2022-08-26T14:31:00Z">
        <w:r w:rsidR="00A43742">
          <w:rPr>
            <w:bCs/>
            <w:lang w:val="en-GB"/>
          </w:rPr>
          <w:t>There was no significant</w:t>
        </w:r>
        <w:r w:rsidR="00A43742" w:rsidRPr="00042923">
          <w:rPr>
            <w:bCs/>
            <w:lang w:val="en-GB"/>
          </w:rPr>
          <w:t xml:space="preserve"> </w:t>
        </w:r>
      </w:ins>
      <w:r w:rsidRPr="00042923">
        <w:rPr>
          <w:bCs/>
          <w:lang w:val="en-GB"/>
        </w:rPr>
        <w:t xml:space="preserve">difference </w:t>
      </w:r>
      <w:del w:id="157" w:author="mnoonan" w:date="2022-08-26T14:31:00Z">
        <w:r w:rsidRPr="00042923" w:rsidDel="00A43742">
          <w:rPr>
            <w:bCs/>
            <w:lang w:val="en-GB"/>
          </w:rPr>
          <w:delText xml:space="preserve">on </w:delText>
        </w:r>
      </w:del>
      <w:ins w:id="158" w:author="mnoonan" w:date="2022-08-26T14:31:00Z">
        <w:r w:rsidR="00A43742">
          <w:rPr>
            <w:bCs/>
            <w:lang w:val="en-GB"/>
          </w:rPr>
          <w:t>in</w:t>
        </w:r>
        <w:r w:rsidR="00A43742" w:rsidRPr="00042923">
          <w:rPr>
            <w:bCs/>
            <w:lang w:val="en-GB"/>
          </w:rPr>
          <w:t xml:space="preserve"> </w:t>
        </w:r>
      </w:ins>
      <w:r w:rsidRPr="00042923">
        <w:rPr>
          <w:bCs/>
          <w:lang w:val="en-GB"/>
        </w:rPr>
        <w:t xml:space="preserve">the number of mature oocytes </w:t>
      </w:r>
      <w:del w:id="159" w:author="mnoonan" w:date="2022-08-26T14:31:00Z">
        <w:r w:rsidRPr="00042923" w:rsidDel="00A43742">
          <w:rPr>
            <w:bCs/>
            <w:lang w:val="en-GB"/>
          </w:rPr>
          <w:delText xml:space="preserve">was </w:delText>
        </w:r>
        <w:r w:rsidR="005779FF" w:rsidDel="00A43742">
          <w:rPr>
            <w:bCs/>
            <w:lang w:val="en-GB"/>
          </w:rPr>
          <w:delText>observed</w:delText>
        </w:r>
        <w:r w:rsidRPr="00042923" w:rsidDel="00A43742">
          <w:rPr>
            <w:bCs/>
            <w:lang w:val="en-GB"/>
          </w:rPr>
          <w:delText xml:space="preserve"> </w:delText>
        </w:r>
      </w:del>
      <w:r w:rsidRPr="00042923">
        <w:rPr>
          <w:bCs/>
          <w:lang w:val="en-GB"/>
        </w:rPr>
        <w:t xml:space="preserve">between </w:t>
      </w:r>
      <w:ins w:id="160" w:author="mnoonan" w:date="2022-08-26T14:31:00Z">
        <w:r w:rsidR="00A43742">
          <w:rPr>
            <w:bCs/>
            <w:lang w:val="en-GB"/>
          </w:rPr>
          <w:t xml:space="preserve">the 0.3 and 1.1 </w:t>
        </w:r>
        <w:proofErr w:type="spellStart"/>
        <w:r w:rsidR="00A43742" w:rsidRPr="00042923">
          <w:rPr>
            <w:lang w:val="en-GB"/>
          </w:rPr>
          <w:t>μm</w:t>
        </w:r>
        <w:proofErr w:type="spellEnd"/>
        <w:r w:rsidR="00A43742">
          <w:rPr>
            <w:lang w:val="en-GB"/>
          </w:rPr>
          <w:t xml:space="preserve"> MP treatments</w:t>
        </w:r>
        <w:r w:rsidR="00A43742" w:rsidRPr="00042923" w:rsidDel="00A43742">
          <w:rPr>
            <w:bCs/>
            <w:lang w:val="en-GB"/>
          </w:rPr>
          <w:t xml:space="preserve"> </w:t>
        </w:r>
      </w:ins>
      <w:del w:id="161" w:author="mnoonan" w:date="2022-08-26T14:31:00Z">
        <w:r w:rsidRPr="00042923" w:rsidDel="00A43742">
          <w:rPr>
            <w:bCs/>
            <w:lang w:val="en-GB"/>
          </w:rPr>
          <w:delText xml:space="preserve">B0.3 and B1.1 groups </w:delText>
        </w:r>
      </w:del>
      <w:r w:rsidRPr="00042923">
        <w:rPr>
          <w:bCs/>
          <w:lang w:val="en-GB"/>
        </w:rPr>
        <w:t>(</w:t>
      </w:r>
      <w:r w:rsidR="005F5FD2" w:rsidRPr="00042923">
        <w:rPr>
          <w:bCs/>
          <w:lang w:val="en-GB"/>
        </w:rPr>
        <w:t>p = 0.963</w:t>
      </w:r>
      <w:r w:rsidRPr="00042923">
        <w:rPr>
          <w:bCs/>
          <w:lang w:val="en-GB"/>
        </w:rPr>
        <w:t xml:space="preserve">). The number of </w:t>
      </w:r>
      <w:del w:id="162" w:author="mnoonan" w:date="2022-08-26T14:31:00Z">
        <w:r w:rsidRPr="00042923" w:rsidDel="00A43742">
          <w:rPr>
            <w:bCs/>
            <w:lang w:val="en-GB"/>
          </w:rPr>
          <w:delText xml:space="preserve">DG </w:delText>
        </w:r>
      </w:del>
      <w:ins w:id="163" w:author="mnoonan" w:date="2022-08-26T14:31:00Z">
        <w:r w:rsidR="00A43742">
          <w:rPr>
            <w:bCs/>
            <w:lang w:val="en-GB"/>
          </w:rPr>
          <w:t>degenerated</w:t>
        </w:r>
        <w:r w:rsidR="00A43742" w:rsidRPr="00042923">
          <w:rPr>
            <w:bCs/>
            <w:lang w:val="en-GB"/>
          </w:rPr>
          <w:t xml:space="preserve"> </w:t>
        </w:r>
      </w:ins>
      <w:r w:rsidRPr="00042923">
        <w:rPr>
          <w:bCs/>
          <w:lang w:val="en-GB"/>
        </w:rPr>
        <w:t xml:space="preserve">oocytes varied between 27% and 37% and </w:t>
      </w:r>
      <w:del w:id="164" w:author="mnoonan" w:date="2022-08-26T14:32:00Z">
        <w:r w:rsidRPr="00042923" w:rsidDel="00A43742">
          <w:rPr>
            <w:bCs/>
            <w:lang w:val="en-GB"/>
          </w:rPr>
          <w:delText>was no</w:delText>
        </w:r>
        <w:r w:rsidR="005F5FD2" w:rsidRPr="00042923" w:rsidDel="00A43742">
          <w:rPr>
            <w:bCs/>
            <w:lang w:val="en-GB"/>
          </w:rPr>
          <w:delText>t</w:delText>
        </w:r>
        <w:r w:rsidRPr="00042923" w:rsidDel="00A43742">
          <w:rPr>
            <w:bCs/>
            <w:lang w:val="en-GB"/>
          </w:rPr>
          <w:delText xml:space="preserve"> significantly</w:delText>
        </w:r>
      </w:del>
      <w:ins w:id="165" w:author="mnoonan" w:date="2022-08-26T14:32:00Z">
        <w:r w:rsidR="00A43742">
          <w:rPr>
            <w:bCs/>
            <w:lang w:val="en-GB"/>
          </w:rPr>
          <w:t>did not</w:t>
        </w:r>
      </w:ins>
      <w:r w:rsidRPr="00042923">
        <w:rPr>
          <w:bCs/>
          <w:lang w:val="en-GB"/>
        </w:rPr>
        <w:t xml:space="preserve"> differ</w:t>
      </w:r>
      <w:del w:id="166" w:author="mnoonan" w:date="2022-08-26T14:32:00Z">
        <w:r w:rsidRPr="00042923" w:rsidDel="00A43742">
          <w:rPr>
            <w:bCs/>
            <w:lang w:val="en-GB"/>
          </w:rPr>
          <w:delText>ent</w:delText>
        </w:r>
      </w:del>
      <w:r w:rsidRPr="00042923">
        <w:rPr>
          <w:bCs/>
          <w:lang w:val="en-GB"/>
        </w:rPr>
        <w:t xml:space="preserve"> between </w:t>
      </w:r>
      <w:del w:id="167" w:author="mnoonan" w:date="2022-08-26T14:32:00Z">
        <w:r w:rsidRPr="00042923" w:rsidDel="00A43742">
          <w:rPr>
            <w:bCs/>
            <w:lang w:val="en-GB"/>
          </w:rPr>
          <w:delText xml:space="preserve">all </w:delText>
        </w:r>
      </w:del>
      <w:ins w:id="168" w:author="mnoonan" w:date="2022-08-26T14:32:00Z">
        <w:r w:rsidR="00A43742">
          <w:rPr>
            <w:bCs/>
            <w:lang w:val="en-GB"/>
          </w:rPr>
          <w:t>any of the</w:t>
        </w:r>
        <w:r w:rsidR="00A43742" w:rsidRPr="00042923">
          <w:rPr>
            <w:bCs/>
            <w:lang w:val="en-GB"/>
          </w:rPr>
          <w:t xml:space="preserve"> </w:t>
        </w:r>
      </w:ins>
      <w:r w:rsidRPr="00042923">
        <w:rPr>
          <w:bCs/>
          <w:lang w:val="en-GB"/>
        </w:rPr>
        <w:t>groups</w:t>
      </w:r>
      <w:ins w:id="169" w:author="mnoonan" w:date="2022-08-26T14:32:00Z">
        <w:r w:rsidR="00A43742">
          <w:rPr>
            <w:bCs/>
            <w:lang w:val="en-GB"/>
          </w:rPr>
          <w:t>, however the</w:t>
        </w:r>
      </w:ins>
      <w:del w:id="170" w:author="mnoonan" w:date="2022-08-26T14:32:00Z">
        <w:r w:rsidRPr="00042923" w:rsidDel="00A43742">
          <w:rPr>
            <w:bCs/>
            <w:lang w:val="en-GB"/>
          </w:rPr>
          <w:delText>.</w:delText>
        </w:r>
      </w:del>
      <w:r w:rsidRPr="00042923">
        <w:rPr>
          <w:bCs/>
          <w:lang w:val="en-GB"/>
        </w:rPr>
        <w:t xml:space="preserve"> </w:t>
      </w:r>
      <w:del w:id="171" w:author="mnoonan" w:date="2022-08-26T14:32:00Z">
        <w:r w:rsidRPr="00042923" w:rsidDel="00A43742">
          <w:rPr>
            <w:bCs/>
            <w:lang w:val="en-GB"/>
          </w:rPr>
          <w:delText>The CT</w:delText>
        </w:r>
      </w:del>
      <w:ins w:id="172" w:author="mnoonan" w:date="2022-08-26T14:32:00Z">
        <w:r w:rsidR="00A43742">
          <w:rPr>
            <w:bCs/>
            <w:lang w:val="en-GB"/>
          </w:rPr>
          <w:t>control</w:t>
        </w:r>
      </w:ins>
      <w:r w:rsidRPr="00042923">
        <w:rPr>
          <w:bCs/>
          <w:lang w:val="en-GB"/>
        </w:rPr>
        <w:t xml:space="preserve"> group had </w:t>
      </w:r>
      <w:del w:id="173" w:author="mnoonan" w:date="2022-08-27T02:22:00Z">
        <w:r w:rsidRPr="00042923" w:rsidDel="00E24D10">
          <w:rPr>
            <w:bCs/>
            <w:lang w:val="en-GB"/>
          </w:rPr>
          <w:delText xml:space="preserve">a </w:delText>
        </w:r>
      </w:del>
      <w:r w:rsidRPr="00042923">
        <w:rPr>
          <w:bCs/>
          <w:lang w:val="en-GB"/>
        </w:rPr>
        <w:t>significant</w:t>
      </w:r>
      <w:ins w:id="174" w:author="mnoonan" w:date="2022-08-27T02:22:00Z">
        <w:r w:rsidR="00E24D10">
          <w:rPr>
            <w:bCs/>
            <w:lang w:val="en-GB"/>
          </w:rPr>
          <w:t>ly</w:t>
        </w:r>
      </w:ins>
      <w:r w:rsidRPr="00042923">
        <w:rPr>
          <w:bCs/>
          <w:lang w:val="en-GB"/>
        </w:rPr>
        <w:t xml:space="preserve"> </w:t>
      </w:r>
      <w:del w:id="175" w:author="mnoonan" w:date="2022-08-26T14:32:00Z">
        <w:r w:rsidRPr="00042923" w:rsidDel="00A43742">
          <w:rPr>
            <w:bCs/>
            <w:lang w:val="en-GB"/>
          </w:rPr>
          <w:delText>lower number of</w:delText>
        </w:r>
      </w:del>
      <w:ins w:id="176" w:author="mnoonan" w:date="2022-08-26T14:32:00Z">
        <w:r w:rsidR="00A43742">
          <w:rPr>
            <w:bCs/>
            <w:lang w:val="en-GB"/>
          </w:rPr>
          <w:t>fewer oocytes with</w:t>
        </w:r>
      </w:ins>
      <w:r w:rsidRPr="00042923">
        <w:rPr>
          <w:bCs/>
          <w:lang w:val="en-GB"/>
        </w:rPr>
        <w:t xml:space="preserve"> </w:t>
      </w:r>
      <w:ins w:id="177" w:author="mnoonan" w:date="2022-08-26T14:32:00Z">
        <w:r w:rsidR="00A43742" w:rsidRPr="00042923">
          <w:rPr>
            <w:bCs/>
            <w:lang w:val="en-GB"/>
          </w:rPr>
          <w:t>broken zona pellucida</w:t>
        </w:r>
        <w:r w:rsidR="00A43742">
          <w:rPr>
            <w:bCs/>
            <w:lang w:val="en-GB"/>
          </w:rPr>
          <w:t>e</w:t>
        </w:r>
        <w:r w:rsidR="00A43742" w:rsidRPr="00042923" w:rsidDel="00A43742">
          <w:rPr>
            <w:bCs/>
            <w:lang w:val="en-GB"/>
          </w:rPr>
          <w:t xml:space="preserve"> </w:t>
        </w:r>
      </w:ins>
      <w:del w:id="178" w:author="mnoonan" w:date="2022-08-26T14:32:00Z">
        <w:r w:rsidRPr="00042923" w:rsidDel="00A43742">
          <w:rPr>
            <w:bCs/>
            <w:lang w:val="en-GB"/>
          </w:rPr>
          <w:delText xml:space="preserve">BZP </w:delText>
        </w:r>
      </w:del>
      <w:r w:rsidRPr="00042923">
        <w:rPr>
          <w:bCs/>
          <w:lang w:val="en-GB"/>
        </w:rPr>
        <w:t xml:space="preserve">when compared to the groups incubated with </w:t>
      </w:r>
      <w:ins w:id="179" w:author="mnoonan" w:date="2022-08-26T14:32:00Z">
        <w:r w:rsidR="00A43742">
          <w:rPr>
            <w:bCs/>
            <w:lang w:val="en-GB"/>
          </w:rPr>
          <w:t xml:space="preserve">MP </w:t>
        </w:r>
      </w:ins>
      <w:r w:rsidRPr="00042923">
        <w:rPr>
          <w:bCs/>
          <w:lang w:val="en-GB"/>
        </w:rPr>
        <w:t>beads (</w:t>
      </w:r>
      <w:ins w:id="180" w:author="mnoonan" w:date="2022-08-26T14:32:00Z">
        <w:r w:rsidR="00A43742">
          <w:rPr>
            <w:bCs/>
            <w:lang w:val="en-GB"/>
          </w:rPr>
          <w:t>contro</w:t>
        </w:r>
      </w:ins>
      <w:ins w:id="181" w:author="mnoonan" w:date="2022-08-26T14:33:00Z">
        <w:r w:rsidR="00A43742">
          <w:rPr>
            <w:bCs/>
            <w:lang w:val="en-GB"/>
          </w:rPr>
          <w:t xml:space="preserve">l: </w:t>
        </w:r>
      </w:ins>
      <w:r w:rsidRPr="00042923">
        <w:rPr>
          <w:bCs/>
          <w:lang w:val="en-GB"/>
        </w:rPr>
        <w:t xml:space="preserve">4.4±5.2%, </w:t>
      </w:r>
      <w:ins w:id="182" w:author="mnoonan" w:date="2022-08-26T14:33:00Z">
        <w:r w:rsidR="00A43742">
          <w:rPr>
            <w:bCs/>
            <w:lang w:val="en-GB"/>
          </w:rPr>
          <w:t xml:space="preserve">0.3 </w:t>
        </w:r>
        <w:proofErr w:type="spellStart"/>
        <w:r w:rsidR="00A43742" w:rsidRPr="00042923">
          <w:rPr>
            <w:lang w:val="en-GB"/>
          </w:rPr>
          <w:t>μm</w:t>
        </w:r>
        <w:proofErr w:type="spellEnd"/>
        <w:r w:rsidR="00A43742">
          <w:rPr>
            <w:lang w:val="en-GB"/>
          </w:rPr>
          <w:t xml:space="preserve"> MPs:</w:t>
        </w:r>
        <w:r w:rsidR="00A43742" w:rsidRPr="00042923">
          <w:rPr>
            <w:bCs/>
            <w:lang w:val="en-GB"/>
          </w:rPr>
          <w:t xml:space="preserve"> </w:t>
        </w:r>
      </w:ins>
      <w:r w:rsidRPr="00042923">
        <w:rPr>
          <w:bCs/>
          <w:lang w:val="en-GB"/>
        </w:rPr>
        <w:t>21.4±7.6</w:t>
      </w:r>
      <w:ins w:id="183" w:author="mnoonan" w:date="2022-08-26T14:33:00Z">
        <w:r w:rsidR="00A43742">
          <w:rPr>
            <w:bCs/>
            <w:lang w:val="en-GB"/>
          </w:rPr>
          <w:t>,</w:t>
        </w:r>
      </w:ins>
      <w:r w:rsidRPr="00042923">
        <w:rPr>
          <w:bCs/>
          <w:lang w:val="en-GB"/>
        </w:rPr>
        <w:t xml:space="preserve"> and </w:t>
      </w:r>
      <w:ins w:id="184" w:author="mnoonan" w:date="2022-08-26T14:33:00Z">
        <w:r w:rsidR="00A43742">
          <w:rPr>
            <w:bCs/>
            <w:lang w:val="en-GB"/>
          </w:rPr>
          <w:t xml:space="preserve">1.1 </w:t>
        </w:r>
        <w:proofErr w:type="spellStart"/>
        <w:r w:rsidR="00A43742" w:rsidRPr="00042923">
          <w:rPr>
            <w:lang w:val="en-GB"/>
          </w:rPr>
          <w:t>μm</w:t>
        </w:r>
        <w:proofErr w:type="spellEnd"/>
        <w:r w:rsidR="00A43742">
          <w:rPr>
            <w:lang w:val="en-GB"/>
          </w:rPr>
          <w:t xml:space="preserve"> MPs:</w:t>
        </w:r>
        <w:r w:rsidR="00A43742" w:rsidRPr="00042923">
          <w:rPr>
            <w:bCs/>
            <w:lang w:val="en-GB"/>
          </w:rPr>
          <w:t xml:space="preserve"> </w:t>
        </w:r>
      </w:ins>
      <w:r w:rsidRPr="00042923">
        <w:rPr>
          <w:bCs/>
          <w:lang w:val="en-GB"/>
        </w:rPr>
        <w:t>26.2 ±10.9%</w:t>
      </w:r>
      <w:del w:id="185" w:author="mnoonan" w:date="2022-08-26T14:33:00Z">
        <w:r w:rsidRPr="00042923" w:rsidDel="00A43742">
          <w:rPr>
            <w:bCs/>
            <w:lang w:val="en-GB"/>
          </w:rPr>
          <w:delText>, for CT, B0.3 and B1.1, respectively</w:delText>
        </w:r>
      </w:del>
      <w:r w:rsidRPr="00042923">
        <w:rPr>
          <w:bCs/>
          <w:lang w:val="en-GB"/>
        </w:rPr>
        <w:t>; p</w:t>
      </w:r>
      <w:r w:rsidR="00DA6106" w:rsidRPr="00042923">
        <w:rPr>
          <w:bCs/>
          <w:lang w:val="en-GB"/>
        </w:rPr>
        <w:t xml:space="preserve"> </w:t>
      </w:r>
      <w:r w:rsidRPr="00042923">
        <w:rPr>
          <w:bCs/>
          <w:lang w:val="en-GB"/>
        </w:rPr>
        <w:t>&lt;</w:t>
      </w:r>
      <w:r w:rsidR="00DA6106" w:rsidRPr="00042923">
        <w:rPr>
          <w:bCs/>
          <w:lang w:val="en-GB"/>
        </w:rPr>
        <w:t xml:space="preserve"> </w:t>
      </w:r>
      <w:r w:rsidRPr="00042923">
        <w:rPr>
          <w:bCs/>
          <w:lang w:val="en-GB"/>
        </w:rPr>
        <w:t>0.0001 for all groups).</w:t>
      </w:r>
      <w:r w:rsidR="005A217D" w:rsidRPr="00042923">
        <w:rPr>
          <w:bCs/>
          <w:lang w:val="en-GB"/>
        </w:rPr>
        <w:t xml:space="preserve"> </w:t>
      </w:r>
      <w:del w:id="186" w:author="mnoonan" w:date="2022-08-27T02:22:00Z">
        <w:r w:rsidR="005A217D" w:rsidRPr="00042923" w:rsidDel="00E24D10">
          <w:rPr>
            <w:bCs/>
            <w:lang w:val="en-GB"/>
          </w:rPr>
          <w:delText>It is important to highlight that</w:delText>
        </w:r>
      </w:del>
      <w:ins w:id="187" w:author="mnoonan" w:date="2022-08-27T02:22:00Z">
        <w:r w:rsidR="00E24D10">
          <w:rPr>
            <w:bCs/>
            <w:lang w:val="en-GB"/>
          </w:rPr>
          <w:t>Notably,</w:t>
        </w:r>
      </w:ins>
      <w:r w:rsidR="005A217D" w:rsidRPr="00042923">
        <w:rPr>
          <w:bCs/>
          <w:lang w:val="en-GB"/>
        </w:rPr>
        <w:t xml:space="preserve"> </w:t>
      </w:r>
      <w:del w:id="188" w:author="mnoonan" w:date="2022-08-26T14:35:00Z">
        <w:r w:rsidR="005A217D" w:rsidRPr="00042923" w:rsidDel="00A43742">
          <w:rPr>
            <w:bCs/>
            <w:lang w:val="en-GB"/>
          </w:rPr>
          <w:delText>80, 40 and 35</w:delText>
        </w:r>
      </w:del>
      <w:del w:id="189" w:author="mnoonan" w:date="2022-08-26T14:34:00Z">
        <w:r w:rsidR="005A217D" w:rsidRPr="00042923" w:rsidDel="00A43742">
          <w:rPr>
            <w:bCs/>
            <w:lang w:val="en-GB"/>
          </w:rPr>
          <w:delText xml:space="preserve"> </w:delText>
        </w:r>
      </w:del>
      <w:del w:id="190" w:author="mnoonan" w:date="2022-08-26T14:35:00Z">
        <w:r w:rsidR="005A217D" w:rsidRPr="00042923" w:rsidDel="00A43742">
          <w:rPr>
            <w:bCs/>
            <w:lang w:val="en-GB"/>
          </w:rPr>
          <w:delText xml:space="preserve">% </w:delText>
        </w:r>
      </w:del>
      <w:r w:rsidR="005A217D" w:rsidRPr="00042923">
        <w:rPr>
          <w:bCs/>
          <w:lang w:val="en-GB"/>
        </w:rPr>
        <w:t xml:space="preserve">of the </w:t>
      </w:r>
      <w:del w:id="191" w:author="mnoonan" w:date="2022-08-26T14:34:00Z">
        <w:r w:rsidR="005A217D" w:rsidRPr="00042923" w:rsidDel="00A43742">
          <w:rPr>
            <w:bCs/>
            <w:lang w:val="en-GB"/>
          </w:rPr>
          <w:delText xml:space="preserve">BZP </w:delText>
        </w:r>
      </w:del>
      <w:r w:rsidR="005A217D" w:rsidRPr="00042923">
        <w:rPr>
          <w:bCs/>
          <w:lang w:val="en-GB"/>
        </w:rPr>
        <w:t>oocytes</w:t>
      </w:r>
      <w:ins w:id="192" w:author="mnoonan" w:date="2022-08-26T14:34:00Z">
        <w:r w:rsidR="00A43742">
          <w:rPr>
            <w:bCs/>
            <w:lang w:val="en-GB"/>
          </w:rPr>
          <w:t xml:space="preserve"> with broken zona pellucidae</w:t>
        </w:r>
      </w:ins>
      <w:r w:rsidR="005A217D" w:rsidRPr="00042923">
        <w:rPr>
          <w:bCs/>
          <w:lang w:val="en-GB"/>
        </w:rPr>
        <w:t xml:space="preserve"> </w:t>
      </w:r>
      <w:ins w:id="193" w:author="mnoonan" w:date="2022-08-26T14:35:00Z">
        <w:r w:rsidR="00A43742" w:rsidRPr="00042923">
          <w:rPr>
            <w:bCs/>
            <w:lang w:val="en-GB"/>
          </w:rPr>
          <w:t>80</w:t>
        </w:r>
        <w:r w:rsidR="00A43742" w:rsidRPr="00A43742">
          <w:rPr>
            <w:bCs/>
            <w:lang w:val="en-GB"/>
          </w:rPr>
          <w:t xml:space="preserve"> </w:t>
        </w:r>
        <w:r w:rsidR="00A43742" w:rsidRPr="00042923">
          <w:rPr>
            <w:bCs/>
            <w:lang w:val="en-GB"/>
          </w:rPr>
          <w:t xml:space="preserve">were mature in </w:t>
        </w:r>
        <w:r w:rsidR="00A43742">
          <w:rPr>
            <w:bCs/>
            <w:lang w:val="en-GB"/>
          </w:rPr>
          <w:t>the control group</w:t>
        </w:r>
        <w:r w:rsidR="00A43742" w:rsidRPr="00042923">
          <w:rPr>
            <w:bCs/>
            <w:lang w:val="en-GB"/>
          </w:rPr>
          <w:t>,</w:t>
        </w:r>
        <w:r w:rsidR="00A43742">
          <w:rPr>
            <w:bCs/>
            <w:lang w:val="en-GB"/>
          </w:rPr>
          <w:t xml:space="preserve"> as compared to</w:t>
        </w:r>
        <w:r w:rsidR="00A43742" w:rsidRPr="00042923">
          <w:rPr>
            <w:bCs/>
            <w:lang w:val="en-GB"/>
          </w:rPr>
          <w:t xml:space="preserve"> 40 and 35%</w:t>
        </w:r>
      </w:ins>
      <w:del w:id="194" w:author="mnoonan" w:date="2022-08-26T14:35:00Z">
        <w:r w:rsidR="005A217D" w:rsidRPr="00042923" w:rsidDel="00A43742">
          <w:rPr>
            <w:bCs/>
            <w:lang w:val="en-GB"/>
          </w:rPr>
          <w:delText>were mature in CT</w:delText>
        </w:r>
      </w:del>
      <w:r w:rsidR="005A217D" w:rsidRPr="00042923">
        <w:rPr>
          <w:bCs/>
          <w:lang w:val="en-GB"/>
        </w:rPr>
        <w:t xml:space="preserve">, </w:t>
      </w:r>
      <w:del w:id="195" w:author="mnoonan" w:date="2022-08-26T14:35:00Z">
        <w:r w:rsidR="005A217D" w:rsidRPr="00042923" w:rsidDel="00A43742">
          <w:rPr>
            <w:bCs/>
            <w:lang w:val="en-GB"/>
          </w:rPr>
          <w:delText>B0.3 and B1.1</w:delText>
        </w:r>
      </w:del>
      <w:ins w:id="196" w:author="mnoonan" w:date="2022-08-26T14:35:00Z">
        <w:r w:rsidR="00A43742">
          <w:rPr>
            <w:bCs/>
            <w:lang w:val="en-GB"/>
          </w:rPr>
          <w:t xml:space="preserve">for the 0.3 and 1.1 </w:t>
        </w:r>
        <w:proofErr w:type="spellStart"/>
        <w:r w:rsidR="00A43742" w:rsidRPr="00042923">
          <w:rPr>
            <w:lang w:val="en-GB"/>
          </w:rPr>
          <w:t>μm</w:t>
        </w:r>
        <w:proofErr w:type="spellEnd"/>
        <w:r w:rsidR="00A43742">
          <w:rPr>
            <w:lang w:val="en-GB"/>
          </w:rPr>
          <w:t xml:space="preserve"> MP treatments</w:t>
        </w:r>
      </w:ins>
      <w:r w:rsidR="005A217D" w:rsidRPr="00042923">
        <w:rPr>
          <w:bCs/>
          <w:lang w:val="en-GB"/>
        </w:rPr>
        <w:t>, respectively</w:t>
      </w:r>
      <w:r w:rsidR="005779FF">
        <w:rPr>
          <w:bCs/>
          <w:lang w:val="en-GB"/>
        </w:rPr>
        <w:t xml:space="preserve">, but these oocytes were counted as </w:t>
      </w:r>
      <w:ins w:id="197" w:author="mnoonan" w:date="2022-08-26T14:36:00Z">
        <w:r w:rsidR="0014638D" w:rsidRPr="00042923">
          <w:rPr>
            <w:bCs/>
            <w:lang w:val="en-GB"/>
          </w:rPr>
          <w:t>broken zona pellucida</w:t>
        </w:r>
      </w:ins>
      <w:del w:id="198" w:author="mnoonan" w:date="2022-08-26T14:36:00Z">
        <w:r w:rsidR="005779FF" w:rsidDel="0014638D">
          <w:rPr>
            <w:bCs/>
            <w:lang w:val="en-GB"/>
          </w:rPr>
          <w:delText>BZP</w:delText>
        </w:r>
      </w:del>
      <w:r w:rsidR="005779FF">
        <w:rPr>
          <w:bCs/>
          <w:lang w:val="en-GB"/>
        </w:rPr>
        <w:t xml:space="preserve">, </w:t>
      </w:r>
      <w:ins w:id="199" w:author="mnoonan" w:date="2022-08-26T14:36:00Z">
        <w:r w:rsidR="0014638D">
          <w:rPr>
            <w:bCs/>
            <w:lang w:val="en-GB"/>
          </w:rPr>
          <w:t xml:space="preserve">and </w:t>
        </w:r>
      </w:ins>
      <w:r w:rsidR="005779FF">
        <w:rPr>
          <w:bCs/>
          <w:lang w:val="en-GB"/>
        </w:rPr>
        <w:t xml:space="preserve">not as </w:t>
      </w:r>
      <w:del w:id="200" w:author="mnoonan" w:date="2022-08-26T14:36:00Z">
        <w:r w:rsidR="005779FF" w:rsidDel="0014638D">
          <w:rPr>
            <w:bCs/>
            <w:lang w:val="en-GB"/>
          </w:rPr>
          <w:delText>MT</w:delText>
        </w:r>
      </w:del>
      <w:ins w:id="201" w:author="mnoonan" w:date="2022-08-26T14:36:00Z">
        <w:r w:rsidR="0014638D">
          <w:rPr>
            <w:bCs/>
            <w:lang w:val="en-GB"/>
          </w:rPr>
          <w:t>mature</w:t>
        </w:r>
      </w:ins>
      <w:r w:rsidR="005A217D" w:rsidRPr="00042923">
        <w:rPr>
          <w:bCs/>
          <w:lang w:val="en-GB"/>
        </w:rPr>
        <w:t>.</w:t>
      </w:r>
    </w:p>
    <w:p w14:paraId="4A999F64" w14:textId="77777777" w:rsidR="00E17CC8" w:rsidRPr="00042923" w:rsidRDefault="00E17CC8" w:rsidP="00A634F4">
      <w:pPr>
        <w:pStyle w:val="Paragraph"/>
        <w:ind w:firstLine="0"/>
        <w:rPr>
          <w:bCs/>
          <w:lang w:val="en-GB"/>
        </w:rPr>
      </w:pPr>
    </w:p>
    <w:p w14:paraId="30B47042" w14:textId="07A5C01B" w:rsidR="00536343" w:rsidRDefault="00536343" w:rsidP="001118B8">
      <w:pPr>
        <w:pStyle w:val="Acknowledgement"/>
        <w:spacing w:before="0"/>
        <w:ind w:left="1440"/>
        <w:jc w:val="center"/>
        <w:rPr>
          <w:b/>
          <w:lang w:val="en-GB"/>
        </w:rPr>
      </w:pPr>
      <w:r>
        <w:rPr>
          <w:b/>
          <w:noProof/>
          <w:lang w:val="en-GB"/>
        </w:rPr>
        <w:drawing>
          <wp:inline distT="0" distB="0" distL="0" distR="0" wp14:anchorId="7CC782E1" wp14:editId="5BEBE9CE">
            <wp:extent cx="4500000" cy="348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3480883"/>
                    </a:xfrm>
                    <a:prstGeom prst="rect">
                      <a:avLst/>
                    </a:prstGeom>
                  </pic:spPr>
                </pic:pic>
              </a:graphicData>
            </a:graphic>
          </wp:inline>
        </w:drawing>
      </w:r>
    </w:p>
    <w:p w14:paraId="4027B448" w14:textId="12BDFA61" w:rsidR="00536343" w:rsidRPr="00E00C8C" w:rsidRDefault="00536343" w:rsidP="00536343">
      <w:pPr>
        <w:pStyle w:val="Acknowledgement"/>
        <w:spacing w:before="0"/>
        <w:ind w:left="1440"/>
      </w:pPr>
      <w:commentRangeStart w:id="202"/>
      <w:commentRangeStart w:id="203"/>
      <w:commentRangeStart w:id="204"/>
      <w:r w:rsidRPr="00042923">
        <w:rPr>
          <w:b/>
          <w:lang w:val="en-GB"/>
        </w:rPr>
        <w:t xml:space="preserve">Fig. </w:t>
      </w:r>
      <w:r>
        <w:rPr>
          <w:b/>
          <w:lang w:val="en-GB"/>
        </w:rPr>
        <w:t>2</w:t>
      </w:r>
      <w:r w:rsidRPr="00042923">
        <w:rPr>
          <w:b/>
          <w:lang w:val="en-GB"/>
        </w:rPr>
        <w:t>.</w:t>
      </w:r>
      <w:r w:rsidRPr="00042923">
        <w:rPr>
          <w:lang w:val="en-GB"/>
        </w:rPr>
        <w:t xml:space="preserve"> </w:t>
      </w:r>
      <w:commentRangeEnd w:id="202"/>
      <w:r>
        <w:rPr>
          <w:rStyle w:val="CommentReference"/>
        </w:rPr>
        <w:commentReference w:id="202"/>
      </w:r>
      <w:commentRangeEnd w:id="203"/>
      <w:r>
        <w:rPr>
          <w:rStyle w:val="CommentReference"/>
        </w:rPr>
        <w:commentReference w:id="203"/>
      </w:r>
      <w:commentRangeEnd w:id="204"/>
      <w:r>
        <w:rPr>
          <w:rStyle w:val="CommentReference"/>
        </w:rPr>
        <w:commentReference w:id="204"/>
      </w:r>
      <w:r w:rsidRPr="00536343">
        <w:rPr>
          <w:b/>
          <w:bCs/>
          <w:lang w:val="en-GB"/>
        </w:rPr>
        <w:t>P</w:t>
      </w:r>
      <w:r>
        <w:rPr>
          <w:b/>
          <w:bCs/>
          <w:lang w:val="en-GB"/>
        </w:rPr>
        <w:t>olystyrene</w:t>
      </w:r>
      <w:r>
        <w:rPr>
          <w:lang w:val="en-GB"/>
        </w:rPr>
        <w:t xml:space="preserve"> </w:t>
      </w:r>
      <w:r>
        <w:rPr>
          <w:b/>
          <w:lang w:val="en-GB"/>
        </w:rPr>
        <w:t>MPs negatively influenced oocyte maturation</w:t>
      </w:r>
      <w:r w:rsidRPr="00042923">
        <w:rPr>
          <w:b/>
          <w:lang w:val="en-GB"/>
        </w:rPr>
        <w:t>.</w:t>
      </w:r>
      <w:r>
        <w:rPr>
          <w:lang w:val="en-GB"/>
        </w:rPr>
        <w:t xml:space="preserve"> The boxplots in (</w:t>
      </w:r>
      <w:r>
        <w:rPr>
          <w:b/>
          <w:bCs/>
          <w:lang w:val="en-GB"/>
        </w:rPr>
        <w:t>A</w:t>
      </w:r>
      <w:r>
        <w:rPr>
          <w:lang w:val="en-GB"/>
        </w:rPr>
        <w:t xml:space="preserve">) show the effects of 24 h exposure to 0.3 and 1.1 </w:t>
      </w:r>
      <w:proofErr w:type="spellStart"/>
      <w:r w:rsidRPr="00042923">
        <w:rPr>
          <w:lang w:val="en-GB"/>
        </w:rPr>
        <w:t>μm</w:t>
      </w:r>
      <w:proofErr w:type="spellEnd"/>
      <w:r>
        <w:rPr>
          <w:lang w:val="en-GB"/>
        </w:rPr>
        <w:t xml:space="preserve"> polystyrene beads on oocyte </w:t>
      </w:r>
      <w:r>
        <w:rPr>
          <w:lang w:val="en-GB"/>
        </w:rPr>
        <w:lastRenderedPageBreak/>
        <w:t xml:space="preserve">maturation </w:t>
      </w:r>
      <w:r w:rsidRPr="00BC3E70">
        <w:rPr>
          <w:i/>
          <w:iCs/>
          <w:lang w:val="en-GB"/>
        </w:rPr>
        <w:t>in vitro</w:t>
      </w:r>
      <w:r>
        <w:rPr>
          <w:i/>
          <w:iCs/>
          <w:lang w:val="en-GB"/>
        </w:rPr>
        <w:t>.</w:t>
      </w:r>
      <w:r>
        <w:rPr>
          <w:lang w:val="en-GB"/>
        </w:rPr>
        <w:t xml:space="preserve"> Image examples of each stage characterization below the panel. </w:t>
      </w:r>
      <w:r w:rsidRPr="00E00C8C">
        <w:t xml:space="preserve">The scatter plot in </w:t>
      </w:r>
      <w:r>
        <w:rPr>
          <w:lang w:val="en-GB"/>
        </w:rPr>
        <w:t>(</w:t>
      </w:r>
      <w:r w:rsidR="00BD4C20">
        <w:rPr>
          <w:b/>
          <w:bCs/>
          <w:lang w:val="en-GB"/>
        </w:rPr>
        <w:t>B</w:t>
      </w:r>
      <w:r>
        <w:rPr>
          <w:lang w:val="en-GB"/>
        </w:rPr>
        <w:t xml:space="preserve">) </w:t>
      </w:r>
      <w:r w:rsidRPr="00E00C8C">
        <w:t xml:space="preserve">depicts the first two dimensions (Dim) of a principal component analysis (PCA) across the proximity matrix of a random forest model classifying </w:t>
      </w:r>
      <w:r>
        <w:t xml:space="preserve">oocytes exposed </w:t>
      </w:r>
      <w:ins w:id="205" w:author="mnoonan" w:date="2022-08-26T14:37:00Z">
        <w:r w:rsidR="00D45CDD">
          <w:rPr>
            <w:lang w:val="en-GB"/>
          </w:rPr>
          <w:t xml:space="preserve">to 0.3 or 1.1 </w:t>
        </w:r>
        <w:proofErr w:type="spellStart"/>
        <w:r w:rsidR="00D45CDD" w:rsidRPr="00042923">
          <w:rPr>
            <w:lang w:val="en-GB"/>
          </w:rPr>
          <w:t>μm</w:t>
        </w:r>
        <w:proofErr w:type="spellEnd"/>
        <w:r w:rsidR="00D45CDD">
          <w:rPr>
            <w:lang w:val="en-GB"/>
          </w:rPr>
          <w:t xml:space="preserve"> polystyrene beads versus the control</w:t>
        </w:r>
      </w:ins>
      <w:del w:id="206" w:author="mnoonan" w:date="2022-08-26T14:37:00Z">
        <w:r w:rsidDel="00D45CDD">
          <w:delText>or not to MPs</w:delText>
        </w:r>
      </w:del>
      <w:r>
        <w:t>,</w:t>
      </w:r>
      <w:r w:rsidRPr="00E00C8C">
        <w:t xml:space="preserve"> based on </w:t>
      </w:r>
      <w:r>
        <w:t>protein</w:t>
      </w:r>
      <w:r w:rsidRPr="00E00C8C">
        <w:t xml:space="preserve"> expression profiles</w:t>
      </w:r>
      <w:r>
        <w:t>. Volcano plots depicting differently expressed proteins between oocytes incubated for 24 h in the presence of (</w:t>
      </w:r>
      <w:r w:rsidR="00BD4C20">
        <w:rPr>
          <w:b/>
          <w:bCs/>
        </w:rPr>
        <w:t>C</w:t>
      </w:r>
      <w:r>
        <w:t xml:space="preserve">) </w:t>
      </w:r>
      <w:r w:rsidR="00BD4C20">
        <w:t>0.3</w:t>
      </w:r>
      <w:r>
        <w:t xml:space="preserve"> </w:t>
      </w:r>
      <w:proofErr w:type="spellStart"/>
      <w:r w:rsidRPr="00042923">
        <w:rPr>
          <w:lang w:val="en-GB"/>
        </w:rPr>
        <w:t>μm</w:t>
      </w:r>
      <w:proofErr w:type="spellEnd"/>
      <w:r>
        <w:rPr>
          <w:lang w:val="en-GB"/>
        </w:rPr>
        <w:t xml:space="preserve"> </w:t>
      </w:r>
      <w:r>
        <w:t>and (</w:t>
      </w:r>
      <w:r w:rsidR="00BD4C20">
        <w:rPr>
          <w:b/>
          <w:bCs/>
        </w:rPr>
        <w:t>D</w:t>
      </w:r>
      <w:r>
        <w:t xml:space="preserve">) </w:t>
      </w:r>
      <w:r w:rsidR="00BD4C20">
        <w:t>1.1</w:t>
      </w:r>
      <w:r>
        <w:t xml:space="preserve"> </w:t>
      </w:r>
      <w:proofErr w:type="spellStart"/>
      <w:r w:rsidRPr="00042923">
        <w:rPr>
          <w:lang w:val="en-GB"/>
        </w:rPr>
        <w:t>μm</w:t>
      </w:r>
      <w:proofErr w:type="spellEnd"/>
      <w:r>
        <w:rPr>
          <w:lang w:val="en-GB"/>
        </w:rPr>
        <w:t xml:space="preserve"> polystyrene beads</w:t>
      </w:r>
      <w:r>
        <w:t xml:space="preserve"> compared to a control are also shown.</w:t>
      </w:r>
    </w:p>
    <w:p w14:paraId="39DE4B7B" w14:textId="77777777" w:rsidR="00A634F4" w:rsidRPr="00536343" w:rsidRDefault="00A634F4" w:rsidP="00A634F4">
      <w:pPr>
        <w:pStyle w:val="Paragraph"/>
        <w:ind w:firstLine="0"/>
        <w:rPr>
          <w:b/>
          <w:bCs/>
        </w:rPr>
      </w:pPr>
    </w:p>
    <w:p w14:paraId="20026F79" w14:textId="77777777" w:rsidR="00A634F4" w:rsidRPr="00042923" w:rsidRDefault="00A634F4" w:rsidP="00A634F4">
      <w:pPr>
        <w:pStyle w:val="Paragraph"/>
        <w:ind w:firstLine="0"/>
        <w:rPr>
          <w:b/>
          <w:bCs/>
          <w:lang w:val="en-GB"/>
        </w:rPr>
      </w:pPr>
      <w:r w:rsidRPr="00C33A70">
        <w:rPr>
          <w:b/>
          <w:bCs/>
          <w:highlight w:val="yellow"/>
          <w:lang w:val="en-GB"/>
          <w:rPrChange w:id="207" w:author="mnoonan" w:date="2022-08-26T14:38:00Z">
            <w:rPr>
              <w:b/>
              <w:bCs/>
              <w:lang w:val="en-GB"/>
            </w:rPr>
          </w:rPrChange>
        </w:rPr>
        <w:t>Oocytes proteomics</w:t>
      </w:r>
    </w:p>
    <w:p w14:paraId="1C0D1DDA" w14:textId="77777777" w:rsidR="00A634F4" w:rsidRPr="00042923" w:rsidRDefault="00A634F4" w:rsidP="00AC2069">
      <w:pPr>
        <w:pStyle w:val="Paragraph"/>
        <w:spacing w:before="0"/>
        <w:ind w:firstLine="0"/>
        <w:rPr>
          <w:lang w:val="en-GB"/>
        </w:rPr>
      </w:pPr>
    </w:p>
    <w:p w14:paraId="60A1C64B" w14:textId="4C5E9C4A" w:rsidR="00C403EC" w:rsidRPr="00042923" w:rsidRDefault="00C403EC" w:rsidP="00C403EC">
      <w:pPr>
        <w:pStyle w:val="Paragraph"/>
        <w:ind w:firstLine="0"/>
        <w:rPr>
          <w:b/>
          <w:bCs/>
          <w:lang w:val="en-GB"/>
        </w:rPr>
      </w:pPr>
      <w:r w:rsidRPr="00042923">
        <w:rPr>
          <w:b/>
          <w:bCs/>
          <w:lang w:val="en-GB"/>
        </w:rPr>
        <w:t>MPs attach to</w:t>
      </w:r>
      <w:r w:rsidR="00EA4CBB" w:rsidRPr="00042923">
        <w:rPr>
          <w:b/>
          <w:bCs/>
          <w:lang w:val="en-GB"/>
        </w:rPr>
        <w:t xml:space="preserve"> the</w:t>
      </w:r>
      <w:r w:rsidRPr="00042923">
        <w:rPr>
          <w:b/>
          <w:bCs/>
          <w:lang w:val="en-GB"/>
        </w:rPr>
        <w:t xml:space="preserve"> sperm surface </w:t>
      </w:r>
      <w:r w:rsidR="00EA4CBB" w:rsidRPr="00042923">
        <w:rPr>
          <w:b/>
          <w:bCs/>
          <w:lang w:val="en-GB"/>
        </w:rPr>
        <w:t>but</w:t>
      </w:r>
      <w:r w:rsidRPr="00042923">
        <w:rPr>
          <w:b/>
          <w:bCs/>
          <w:lang w:val="en-GB"/>
        </w:rPr>
        <w:t xml:space="preserve"> are not internalized </w:t>
      </w:r>
    </w:p>
    <w:p w14:paraId="39411053" w14:textId="3CEA72CE" w:rsidR="00C403EC" w:rsidRPr="00042923" w:rsidRDefault="00C33A70" w:rsidP="00C403EC">
      <w:pPr>
        <w:pStyle w:val="Paragraph"/>
        <w:ind w:firstLine="0"/>
        <w:rPr>
          <w:bCs/>
          <w:lang w:val="en-GB"/>
        </w:rPr>
      </w:pPr>
      <w:ins w:id="208" w:author="mnoonan" w:date="2022-08-26T14:39:00Z">
        <w:r>
          <w:rPr>
            <w:bCs/>
            <w:lang w:val="en-GB"/>
          </w:rPr>
          <w:t>D</w:t>
        </w:r>
        <w:r w:rsidRPr="00042923">
          <w:rPr>
            <w:bCs/>
            <w:lang w:val="en-GB"/>
          </w:rPr>
          <w:t xml:space="preserve">ue to </w:t>
        </w:r>
      </w:ins>
      <w:ins w:id="209" w:author="mnoonan" w:date="2022-08-26T14:41:00Z">
        <w:r w:rsidR="00A73C40">
          <w:rPr>
            <w:bCs/>
            <w:lang w:val="en-GB"/>
          </w:rPr>
          <w:t>the physical</w:t>
        </w:r>
      </w:ins>
      <w:ins w:id="210" w:author="mnoonan" w:date="2022-08-26T14:39:00Z">
        <w:r w:rsidRPr="00042923">
          <w:rPr>
            <w:bCs/>
            <w:lang w:val="en-GB"/>
          </w:rPr>
          <w:t xml:space="preserve"> limitation</w:t>
        </w:r>
      </w:ins>
      <w:ins w:id="211" w:author="mnoonan" w:date="2022-08-26T14:41:00Z">
        <w:r w:rsidR="00A73C40">
          <w:rPr>
            <w:bCs/>
            <w:lang w:val="en-GB"/>
          </w:rPr>
          <w:t>s</w:t>
        </w:r>
      </w:ins>
      <w:ins w:id="212" w:author="mnoonan" w:date="2022-08-26T14:39:00Z">
        <w:r w:rsidRPr="00042923">
          <w:rPr>
            <w:bCs/>
            <w:lang w:val="en-GB"/>
          </w:rPr>
          <w:t xml:space="preserve"> of the </w:t>
        </w:r>
        <w:commentRangeStart w:id="213"/>
        <w:r w:rsidRPr="00042923">
          <w:rPr>
            <w:bCs/>
            <w:lang w:val="en-GB"/>
          </w:rPr>
          <w:t>microscope</w:t>
        </w:r>
      </w:ins>
      <w:commentRangeEnd w:id="213"/>
      <w:ins w:id="214" w:author="mnoonan" w:date="2022-08-26T14:41:00Z">
        <w:r w:rsidR="00A73C40">
          <w:rPr>
            <w:rStyle w:val="CommentReference"/>
          </w:rPr>
          <w:commentReference w:id="213"/>
        </w:r>
      </w:ins>
      <w:ins w:id="215" w:author="mnoonan" w:date="2022-08-26T14:39:00Z">
        <w:r w:rsidRPr="00042923">
          <w:rPr>
            <w:bCs/>
            <w:lang w:val="en-GB"/>
          </w:rPr>
          <w:t xml:space="preserve">, </w:t>
        </w:r>
        <w:r>
          <w:rPr>
            <w:bCs/>
            <w:lang w:val="en-GB"/>
          </w:rPr>
          <w:t>o</w:t>
        </w:r>
      </w:ins>
      <w:del w:id="216" w:author="mnoonan" w:date="2022-08-26T14:39:00Z">
        <w:r w:rsidR="00C403EC" w:rsidRPr="00042923" w:rsidDel="00C33A70">
          <w:rPr>
            <w:bCs/>
            <w:lang w:val="en-GB"/>
          </w:rPr>
          <w:delText>O</w:delText>
        </w:r>
      </w:del>
      <w:r w:rsidR="00C403EC" w:rsidRPr="00042923">
        <w:rPr>
          <w:bCs/>
          <w:lang w:val="en-GB"/>
        </w:rPr>
        <w:t xml:space="preserve">nly the </w:t>
      </w:r>
      <w:del w:id="217" w:author="mnoonan" w:date="2022-08-26T14:38:00Z">
        <w:r w:rsidR="00C403EC" w:rsidRPr="00042923" w:rsidDel="00C33A70">
          <w:rPr>
            <w:bCs/>
            <w:lang w:val="en-GB"/>
          </w:rPr>
          <w:delText xml:space="preserve">bigger </w:delText>
        </w:r>
      </w:del>
      <w:ins w:id="218" w:author="mnoonan" w:date="2022-08-26T14:38:00Z">
        <w:r>
          <w:rPr>
            <w:bCs/>
            <w:lang w:val="en-GB"/>
          </w:rPr>
          <w:t xml:space="preserve">larger </w:t>
        </w:r>
        <w:r>
          <w:rPr>
            <w:lang w:val="en-GB"/>
          </w:rPr>
          <w:t xml:space="preserve">0.3 and 1.1 </w:t>
        </w:r>
        <w:proofErr w:type="spellStart"/>
        <w:r w:rsidRPr="00042923">
          <w:rPr>
            <w:lang w:val="en-GB"/>
          </w:rPr>
          <w:t>μm</w:t>
        </w:r>
        <w:proofErr w:type="spellEnd"/>
        <w:r>
          <w:rPr>
            <w:lang w:val="en-GB"/>
          </w:rPr>
          <w:t xml:space="preserve"> polystyrene</w:t>
        </w:r>
        <w:r w:rsidRPr="00042923">
          <w:rPr>
            <w:bCs/>
            <w:lang w:val="en-GB"/>
          </w:rPr>
          <w:t xml:space="preserve"> </w:t>
        </w:r>
      </w:ins>
      <w:r w:rsidR="00C403EC" w:rsidRPr="00042923">
        <w:rPr>
          <w:bCs/>
          <w:lang w:val="en-GB"/>
        </w:rPr>
        <w:t xml:space="preserve">beads </w:t>
      </w:r>
      <w:del w:id="219" w:author="mnoonan" w:date="2022-08-26T14:38:00Z">
        <w:r w:rsidR="00C403EC" w:rsidRPr="00042923" w:rsidDel="00C33A70">
          <w:rPr>
            <w:bCs/>
            <w:lang w:val="en-GB"/>
          </w:rPr>
          <w:delText xml:space="preserve">(B0.3 and B1.1) </w:delText>
        </w:r>
      </w:del>
      <w:r w:rsidR="00C403EC" w:rsidRPr="00042923">
        <w:rPr>
          <w:bCs/>
          <w:lang w:val="en-GB"/>
        </w:rPr>
        <w:t xml:space="preserve">were </w:t>
      </w:r>
      <w:r w:rsidR="005779FF" w:rsidRPr="00042923">
        <w:rPr>
          <w:bCs/>
          <w:lang w:val="en-GB"/>
        </w:rPr>
        <w:t>analysed</w:t>
      </w:r>
      <w:r w:rsidR="00C403EC" w:rsidRPr="00042923">
        <w:rPr>
          <w:bCs/>
          <w:lang w:val="en-GB"/>
        </w:rPr>
        <w:t xml:space="preserve"> for attachment</w:t>
      </w:r>
      <w:del w:id="220" w:author="mnoonan" w:date="2022-08-26T14:39:00Z">
        <w:r w:rsidR="00C403EC" w:rsidRPr="00042923" w:rsidDel="00C33A70">
          <w:rPr>
            <w:bCs/>
            <w:lang w:val="en-GB"/>
          </w:rPr>
          <w:delText>, due to a limitation of the microscope, from which smaller beads could not be seen</w:delText>
        </w:r>
      </w:del>
      <w:r w:rsidR="00C403EC" w:rsidRPr="00042923">
        <w:rPr>
          <w:bCs/>
          <w:lang w:val="en-GB"/>
        </w:rPr>
        <w:t xml:space="preserve">. We observed that </w:t>
      </w:r>
      <w:del w:id="221" w:author="mnoonan" w:date="2022-08-26T14:42:00Z">
        <w:r w:rsidR="00C403EC" w:rsidRPr="00042923" w:rsidDel="00A73C40">
          <w:rPr>
            <w:bCs/>
            <w:lang w:val="en-GB"/>
          </w:rPr>
          <w:delText>B0.3</w:delText>
        </w:r>
      </w:del>
      <w:ins w:id="222" w:author="mnoonan" w:date="2022-08-26T14:42:00Z">
        <w:r w:rsidR="00A73C40">
          <w:rPr>
            <w:bCs/>
            <w:lang w:val="en-GB"/>
          </w:rPr>
          <w:t>sperm</w:t>
        </w:r>
      </w:ins>
      <w:r w:rsidR="00DC4ED5" w:rsidRPr="00042923">
        <w:rPr>
          <w:bCs/>
          <w:lang w:val="en-GB"/>
        </w:rPr>
        <w:t xml:space="preserve"> incubated </w:t>
      </w:r>
      <w:del w:id="223" w:author="mnoonan" w:date="2022-08-26T14:42:00Z">
        <w:r w:rsidR="00DC4ED5" w:rsidRPr="00042923" w:rsidDel="00A73C40">
          <w:rPr>
            <w:bCs/>
            <w:lang w:val="en-GB"/>
          </w:rPr>
          <w:delText>sperm</w:delText>
        </w:r>
        <w:r w:rsidR="00C403EC" w:rsidRPr="00042923" w:rsidDel="00A73C40">
          <w:rPr>
            <w:bCs/>
            <w:lang w:val="en-GB"/>
          </w:rPr>
          <w:delText xml:space="preserve"> </w:delText>
        </w:r>
      </w:del>
      <w:ins w:id="224" w:author="mnoonan" w:date="2022-08-26T14:42:00Z">
        <w:r w:rsidR="00A73C40">
          <w:rPr>
            <w:bCs/>
            <w:lang w:val="en-GB"/>
          </w:rPr>
          <w:t xml:space="preserve">in the presence of </w:t>
        </w:r>
        <w:r w:rsidR="00A73C40">
          <w:rPr>
            <w:lang w:val="en-GB"/>
          </w:rPr>
          <w:t xml:space="preserve">0.3 </w:t>
        </w:r>
        <w:proofErr w:type="spellStart"/>
        <w:r w:rsidR="00A73C40" w:rsidRPr="00042923">
          <w:rPr>
            <w:lang w:val="en-GB"/>
          </w:rPr>
          <w:t>μm</w:t>
        </w:r>
        <w:proofErr w:type="spellEnd"/>
        <w:r w:rsidR="00A73C40">
          <w:rPr>
            <w:lang w:val="en-GB"/>
          </w:rPr>
          <w:t xml:space="preserve"> polystyrene</w:t>
        </w:r>
        <w:r w:rsidR="00A73C40" w:rsidRPr="00042923">
          <w:rPr>
            <w:bCs/>
            <w:lang w:val="en-GB"/>
          </w:rPr>
          <w:t xml:space="preserve"> beads </w:t>
        </w:r>
      </w:ins>
      <w:r w:rsidR="00C403EC" w:rsidRPr="00042923">
        <w:rPr>
          <w:bCs/>
          <w:lang w:val="en-GB"/>
        </w:rPr>
        <w:t xml:space="preserve">had a higher number of beads attached to the surface than </w:t>
      </w:r>
      <w:del w:id="225" w:author="mnoonan" w:date="2022-08-26T14:42:00Z">
        <w:r w:rsidR="00C403EC" w:rsidRPr="00042923" w:rsidDel="00A73C40">
          <w:rPr>
            <w:bCs/>
            <w:lang w:val="en-GB"/>
          </w:rPr>
          <w:delText>B1.1</w:delText>
        </w:r>
      </w:del>
      <w:ins w:id="226" w:author="mnoonan" w:date="2022-08-26T14:42:00Z">
        <w:r w:rsidR="00A73C40">
          <w:rPr>
            <w:bCs/>
            <w:lang w:val="en-GB"/>
          </w:rPr>
          <w:t xml:space="preserve">those incubated </w:t>
        </w:r>
      </w:ins>
      <w:ins w:id="227" w:author="mnoonan" w:date="2022-08-26T14:43:00Z">
        <w:r w:rsidR="00A73C40">
          <w:rPr>
            <w:bCs/>
            <w:lang w:val="en-GB"/>
          </w:rPr>
          <w:t xml:space="preserve">with the </w:t>
        </w:r>
        <w:r w:rsidR="00A73C40">
          <w:rPr>
            <w:lang w:val="en-GB"/>
          </w:rPr>
          <w:t>1</w:t>
        </w:r>
      </w:ins>
      <w:ins w:id="228" w:author="mnoonan" w:date="2022-08-26T14:42:00Z">
        <w:r w:rsidR="00A73C40">
          <w:rPr>
            <w:lang w:val="en-GB"/>
          </w:rPr>
          <w:t>.</w:t>
        </w:r>
      </w:ins>
      <w:ins w:id="229" w:author="mnoonan" w:date="2022-08-26T14:43:00Z">
        <w:r w:rsidR="00A73C40">
          <w:rPr>
            <w:lang w:val="en-GB"/>
          </w:rPr>
          <w:t>1</w:t>
        </w:r>
      </w:ins>
      <w:ins w:id="230" w:author="mnoonan" w:date="2022-08-26T14:42:00Z">
        <w:r w:rsidR="00A73C40">
          <w:rPr>
            <w:lang w:val="en-GB"/>
          </w:rPr>
          <w:t xml:space="preserve"> </w:t>
        </w:r>
        <w:proofErr w:type="spellStart"/>
        <w:r w:rsidR="00A73C40" w:rsidRPr="00042923">
          <w:rPr>
            <w:lang w:val="en-GB"/>
          </w:rPr>
          <w:t>μm</w:t>
        </w:r>
      </w:ins>
      <w:proofErr w:type="spellEnd"/>
      <w:r w:rsidR="00C403EC" w:rsidRPr="00042923">
        <w:rPr>
          <w:bCs/>
          <w:lang w:val="en-GB"/>
        </w:rPr>
        <w:t xml:space="preserve"> </w:t>
      </w:r>
      <w:ins w:id="231" w:author="mnoonan" w:date="2022-08-26T14:43:00Z">
        <w:r w:rsidR="00A73C40">
          <w:rPr>
            <w:bCs/>
            <w:lang w:val="en-GB"/>
          </w:rPr>
          <w:t xml:space="preserve">beads </w:t>
        </w:r>
      </w:ins>
      <w:r w:rsidR="00C403EC" w:rsidRPr="00042923">
        <w:rPr>
          <w:bCs/>
          <w:lang w:val="en-GB"/>
        </w:rPr>
        <w:t>(</w:t>
      </w:r>
      <w:del w:id="232" w:author="mnoonan" w:date="2022-08-26T14:43:00Z">
        <w:r w:rsidR="00DC4ED5" w:rsidRPr="00042923" w:rsidDel="00A73C40">
          <w:rPr>
            <w:bCs/>
            <w:lang w:val="en-GB"/>
          </w:rPr>
          <w:delText>for example at 30 min: 10.0</w:delText>
        </w:r>
        <w:r w:rsidR="00C403EC" w:rsidRPr="00042923" w:rsidDel="00A73C40">
          <w:rPr>
            <w:bCs/>
            <w:lang w:val="en-GB"/>
          </w:rPr>
          <w:delText>±</w:delText>
        </w:r>
        <w:r w:rsidR="00DC4ED5" w:rsidRPr="00042923" w:rsidDel="00A73C40">
          <w:rPr>
            <w:bCs/>
            <w:lang w:val="en-GB"/>
          </w:rPr>
          <w:delText>9.9</w:delText>
        </w:r>
        <w:r w:rsidR="00C403EC" w:rsidRPr="00042923" w:rsidDel="00A73C40">
          <w:rPr>
            <w:bCs/>
            <w:lang w:val="en-GB"/>
          </w:rPr>
          <w:delText xml:space="preserve">% vs </w:delText>
        </w:r>
        <w:r w:rsidR="00DC4ED5" w:rsidRPr="00042923" w:rsidDel="00A73C40">
          <w:rPr>
            <w:bCs/>
            <w:lang w:val="en-GB"/>
          </w:rPr>
          <w:delText>3.0</w:delText>
        </w:r>
        <w:r w:rsidR="00C403EC" w:rsidRPr="00042923" w:rsidDel="00A73C40">
          <w:rPr>
            <w:bCs/>
            <w:lang w:val="en-GB"/>
          </w:rPr>
          <w:delText>±</w:delText>
        </w:r>
        <w:r w:rsidR="00DC4ED5" w:rsidRPr="00042923" w:rsidDel="00A73C40">
          <w:rPr>
            <w:bCs/>
            <w:lang w:val="en-GB"/>
          </w:rPr>
          <w:delText>2.9</w:delText>
        </w:r>
        <w:r w:rsidR="00C403EC" w:rsidRPr="00042923" w:rsidDel="00A73C40">
          <w:rPr>
            <w:bCs/>
            <w:lang w:val="en-GB"/>
          </w:rPr>
          <w:delText>%</w:delText>
        </w:r>
        <w:r w:rsidR="005779FF" w:rsidDel="00A73C40">
          <w:rPr>
            <w:bCs/>
            <w:lang w:val="en-GB"/>
          </w:rPr>
          <w:delText xml:space="preserve">, </w:delText>
        </w:r>
        <w:r w:rsidR="00DC4ED5" w:rsidRPr="00042923" w:rsidDel="00A73C40">
          <w:rPr>
            <w:bCs/>
            <w:lang w:val="en-GB"/>
          </w:rPr>
          <w:delText xml:space="preserve">respectively; </w:delText>
        </w:r>
      </w:del>
      <w:r w:rsidR="00DC4ED5" w:rsidRPr="00042923">
        <w:rPr>
          <w:bCs/>
          <w:lang w:val="en-GB"/>
        </w:rPr>
        <w:t>p &lt; 0.001</w:t>
      </w:r>
      <w:ins w:id="233" w:author="mnoonan" w:date="2022-08-26T14:43:00Z">
        <w:r w:rsidR="00A73C40">
          <w:rPr>
            <w:bCs/>
            <w:lang w:val="en-GB"/>
          </w:rPr>
          <w:t>; Fig. 3A</w:t>
        </w:r>
      </w:ins>
      <w:r w:rsidR="00C403EC" w:rsidRPr="00042923">
        <w:rPr>
          <w:bCs/>
          <w:lang w:val="en-GB"/>
        </w:rPr>
        <w:t>)</w:t>
      </w:r>
      <w:ins w:id="234" w:author="mnoonan" w:date="2022-08-26T14:43:00Z">
        <w:r w:rsidR="00A73C40">
          <w:rPr>
            <w:bCs/>
            <w:lang w:val="en-GB"/>
          </w:rPr>
          <w:t xml:space="preserve">. </w:t>
        </w:r>
      </w:ins>
      <w:del w:id="235" w:author="mnoonan" w:date="2022-08-26T14:43:00Z">
        <w:r w:rsidR="00C403EC" w:rsidRPr="00042923" w:rsidDel="00A73C40">
          <w:rPr>
            <w:bCs/>
            <w:lang w:val="en-GB"/>
          </w:rPr>
          <w:delText xml:space="preserve"> and </w:delText>
        </w:r>
      </w:del>
      <w:ins w:id="236" w:author="mnoonan" w:date="2022-08-26T14:44:00Z">
        <w:r w:rsidR="00A73C40">
          <w:rPr>
            <w:bCs/>
            <w:lang w:val="en-GB"/>
          </w:rPr>
          <w:t>We also found that t</w:t>
        </w:r>
      </w:ins>
      <w:del w:id="237" w:author="mnoonan" w:date="2022-08-26T14:43:00Z">
        <w:r w:rsidR="00C403EC" w:rsidRPr="00042923" w:rsidDel="00A73C40">
          <w:rPr>
            <w:bCs/>
            <w:lang w:val="en-GB"/>
          </w:rPr>
          <w:delText>t</w:delText>
        </w:r>
      </w:del>
      <w:r w:rsidR="00C403EC" w:rsidRPr="00042923">
        <w:rPr>
          <w:bCs/>
          <w:lang w:val="en-GB"/>
        </w:rPr>
        <w:t>he</w:t>
      </w:r>
      <w:ins w:id="238" w:author="mnoonan" w:date="2022-08-26T14:44:00Z">
        <w:r w:rsidR="00A73C40">
          <w:rPr>
            <w:bCs/>
            <w:lang w:val="en-GB"/>
          </w:rPr>
          <w:t xml:space="preserve"> percentage of sperm with attached MP beads did</w:t>
        </w:r>
      </w:ins>
      <w:del w:id="239" w:author="mnoonan" w:date="2022-08-26T14:44:00Z">
        <w:r w:rsidR="00C403EC" w:rsidRPr="00042923" w:rsidDel="00A73C40">
          <w:rPr>
            <w:bCs/>
            <w:lang w:val="en-GB"/>
          </w:rPr>
          <w:delText>re</w:delText>
        </w:r>
      </w:del>
      <w:r w:rsidR="00C403EC" w:rsidRPr="00042923">
        <w:rPr>
          <w:bCs/>
          <w:lang w:val="en-GB"/>
        </w:rPr>
        <w:t xml:space="preserve"> </w:t>
      </w:r>
      <w:del w:id="240" w:author="mnoonan" w:date="2022-08-26T14:44:00Z">
        <w:r w:rsidR="00C403EC" w:rsidRPr="00042923" w:rsidDel="00A73C40">
          <w:rPr>
            <w:bCs/>
            <w:lang w:val="en-GB"/>
          </w:rPr>
          <w:delText>was no effect of time on beads attachment</w:delText>
        </w:r>
        <w:r w:rsidR="00DC4ED5" w:rsidRPr="00042923" w:rsidDel="00A73C40">
          <w:rPr>
            <w:bCs/>
            <w:lang w:val="en-GB"/>
          </w:rPr>
          <w:delText xml:space="preserve"> </w:delText>
        </w:r>
      </w:del>
      <w:ins w:id="241" w:author="mnoonan" w:date="2022-08-26T14:44:00Z">
        <w:r w:rsidR="00A73C40">
          <w:rPr>
            <w:bCs/>
            <w:lang w:val="en-GB"/>
          </w:rPr>
          <w:t xml:space="preserve">not change over time </w:t>
        </w:r>
      </w:ins>
      <w:r w:rsidR="00DC4ED5" w:rsidRPr="00042923">
        <w:rPr>
          <w:bCs/>
          <w:lang w:val="en-GB"/>
        </w:rPr>
        <w:t>(p = 0.3)</w:t>
      </w:r>
      <w:r w:rsidR="00C403EC" w:rsidRPr="00042923">
        <w:rPr>
          <w:bCs/>
          <w:lang w:val="en-GB"/>
        </w:rPr>
        <w:t>.</w:t>
      </w:r>
      <w:del w:id="242" w:author="mnoonan" w:date="2022-08-26T14:45:00Z">
        <w:r w:rsidR="00C403EC" w:rsidRPr="00042923" w:rsidDel="00A73C40">
          <w:rPr>
            <w:bCs/>
            <w:lang w:val="en-GB"/>
          </w:rPr>
          <w:delText xml:space="preserve"> Nevertheless</w:delText>
        </w:r>
      </w:del>
      <w:ins w:id="243" w:author="mnoonan" w:date="2022-08-26T14:45:00Z">
        <w:r w:rsidR="00A73C40">
          <w:rPr>
            <w:bCs/>
            <w:lang w:val="en-GB"/>
          </w:rPr>
          <w:t xml:space="preserve"> From our microscopy analyses,</w:t>
        </w:r>
      </w:ins>
      <w:del w:id="244" w:author="mnoonan" w:date="2022-08-26T14:45:00Z">
        <w:r w:rsidR="00C403EC" w:rsidRPr="00042923" w:rsidDel="00A73C40">
          <w:rPr>
            <w:bCs/>
            <w:lang w:val="en-GB"/>
          </w:rPr>
          <w:delText>,</w:delText>
        </w:r>
      </w:del>
      <w:r w:rsidR="00C403EC" w:rsidRPr="00042923">
        <w:rPr>
          <w:bCs/>
          <w:lang w:val="en-GB"/>
        </w:rPr>
        <w:t xml:space="preserve"> we </w:t>
      </w:r>
      <w:del w:id="245" w:author="mnoonan" w:date="2022-08-26T14:45:00Z">
        <w:r w:rsidR="00C403EC" w:rsidRPr="00042923" w:rsidDel="00A73C40">
          <w:rPr>
            <w:bCs/>
            <w:lang w:val="en-GB"/>
          </w:rPr>
          <w:delText>did not observe</w:delText>
        </w:r>
      </w:del>
      <w:ins w:id="246" w:author="mnoonan" w:date="2022-08-26T14:45:00Z">
        <w:r w:rsidR="00A73C40">
          <w:rPr>
            <w:bCs/>
            <w:lang w:val="en-GB"/>
          </w:rPr>
          <w:t>found no evidence of polystyrene</w:t>
        </w:r>
      </w:ins>
      <w:r w:rsidR="00C403EC" w:rsidRPr="00042923">
        <w:rPr>
          <w:bCs/>
          <w:lang w:val="en-GB"/>
        </w:rPr>
        <w:t xml:space="preserve"> beads being internalized by the sperm cells</w:t>
      </w:r>
      <w:del w:id="247" w:author="mnoonan" w:date="2022-08-26T14:43:00Z">
        <w:r w:rsidR="001E7E8B" w:rsidRPr="00042923" w:rsidDel="00A73C40">
          <w:rPr>
            <w:bCs/>
            <w:lang w:val="en-GB"/>
          </w:rPr>
          <w:delText xml:space="preserve"> (Fig</w:delText>
        </w:r>
        <w:r w:rsidR="001118B8" w:rsidDel="00A73C40">
          <w:rPr>
            <w:bCs/>
            <w:lang w:val="en-GB"/>
          </w:rPr>
          <w:delText>.</w:delText>
        </w:r>
        <w:r w:rsidR="009F0B8D" w:rsidRPr="00042923" w:rsidDel="00A73C40">
          <w:rPr>
            <w:bCs/>
            <w:lang w:val="en-GB"/>
          </w:rPr>
          <w:delText xml:space="preserve"> </w:delText>
        </w:r>
        <w:r w:rsidR="001118B8" w:rsidDel="00A73C40">
          <w:rPr>
            <w:bCs/>
            <w:lang w:val="en-GB"/>
          </w:rPr>
          <w:delText>3</w:delText>
        </w:r>
        <w:r w:rsidR="009F0B8D" w:rsidRPr="00042923" w:rsidDel="00A73C40">
          <w:rPr>
            <w:bCs/>
            <w:lang w:val="en-GB"/>
          </w:rPr>
          <w:delText>A</w:delText>
        </w:r>
        <w:r w:rsidR="001E7E8B" w:rsidRPr="00042923" w:rsidDel="00A73C40">
          <w:rPr>
            <w:bCs/>
            <w:lang w:val="en-GB"/>
          </w:rPr>
          <w:delText>)</w:delText>
        </w:r>
      </w:del>
      <w:r w:rsidR="00C403EC" w:rsidRPr="00042923">
        <w:rPr>
          <w:bCs/>
          <w:lang w:val="en-GB"/>
        </w:rPr>
        <w:t xml:space="preserve">. </w:t>
      </w:r>
    </w:p>
    <w:p w14:paraId="0E96F475" w14:textId="33A2BAF3" w:rsidR="001118B8" w:rsidRPr="00042923" w:rsidRDefault="001118B8" w:rsidP="001118B8">
      <w:pPr>
        <w:pStyle w:val="Acknowledgement"/>
        <w:spacing w:before="0"/>
        <w:ind w:left="1440"/>
        <w:jc w:val="center"/>
        <w:rPr>
          <w:b/>
          <w:lang w:val="en-GB"/>
        </w:rPr>
      </w:pPr>
      <w:del w:id="248" w:author="mnoonan" w:date="2022-08-26T14:40:00Z">
        <w:r w:rsidRPr="00042923" w:rsidDel="00C33A70">
          <w:rPr>
            <w:b/>
            <w:noProof/>
            <w:lang w:val="en-GB"/>
          </w:rPr>
          <w:drawing>
            <wp:inline distT="0" distB="0" distL="0" distR="0" wp14:anchorId="65994658" wp14:editId="08839861">
              <wp:extent cx="2564914" cy="537804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4914" cy="5378046"/>
                      </a:xfrm>
                      <a:prstGeom prst="rect">
                        <a:avLst/>
                      </a:prstGeom>
                    </pic:spPr>
                  </pic:pic>
                </a:graphicData>
              </a:graphic>
            </wp:inline>
          </w:drawing>
        </w:r>
      </w:del>
      <w:ins w:id="249" w:author="mnoonan" w:date="2022-08-26T14:40:00Z">
        <w:r w:rsidR="00C33A70" w:rsidRPr="00C33A70">
          <w:rPr>
            <w:noProof/>
          </w:rPr>
          <w:t xml:space="preserve"> </w:t>
        </w:r>
        <w:r w:rsidR="00C33A70" w:rsidRPr="00C33A70">
          <w:rPr>
            <w:b/>
            <w:noProof/>
            <w:lang w:val="en-GB"/>
          </w:rPr>
          <w:drawing>
            <wp:inline distT="0" distB="0" distL="0" distR="0" wp14:anchorId="176A09B2" wp14:editId="4E58F5BB">
              <wp:extent cx="5500695" cy="300681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463" cy="3035655"/>
                      </a:xfrm>
                      <a:prstGeom prst="rect">
                        <a:avLst/>
                      </a:prstGeom>
                    </pic:spPr>
                  </pic:pic>
                </a:graphicData>
              </a:graphic>
            </wp:inline>
          </w:drawing>
        </w:r>
      </w:ins>
    </w:p>
    <w:p w14:paraId="502CE6A6" w14:textId="41AB6E07" w:rsidR="001118B8" w:rsidRPr="005D3F25" w:rsidRDefault="001118B8">
      <w:pPr>
        <w:pStyle w:val="Acknowledgement"/>
        <w:ind w:left="1440"/>
        <w:rPr>
          <w:lang w:val="en-CA"/>
          <w:rPrChange w:id="250" w:author="mnoonan" w:date="2022-08-26T14:53:00Z">
            <w:rPr>
              <w:lang w:val="en-GB"/>
            </w:rPr>
          </w:rPrChange>
        </w:rPr>
        <w:pPrChange w:id="251" w:author="mnoonan" w:date="2022-08-26T14:53:00Z">
          <w:pPr>
            <w:pStyle w:val="Acknowledgement"/>
            <w:spacing w:before="0"/>
            <w:ind w:left="1440"/>
          </w:pPr>
        </w:pPrChange>
      </w:pPr>
      <w:r w:rsidRPr="00042923">
        <w:rPr>
          <w:b/>
          <w:lang w:val="en-GB"/>
        </w:rPr>
        <w:t xml:space="preserve">Fig. </w:t>
      </w:r>
      <w:r>
        <w:rPr>
          <w:b/>
          <w:lang w:val="en-GB"/>
        </w:rPr>
        <w:t>3</w:t>
      </w:r>
      <w:r w:rsidRPr="00042923">
        <w:rPr>
          <w:b/>
          <w:lang w:val="en-GB"/>
        </w:rPr>
        <w:t>.</w:t>
      </w:r>
      <w:r w:rsidRPr="00042923">
        <w:rPr>
          <w:lang w:val="en-GB"/>
        </w:rPr>
        <w:t xml:space="preserve"> </w:t>
      </w:r>
      <w:r w:rsidRPr="00E17FA9">
        <w:rPr>
          <w:b/>
          <w:bCs/>
          <w:lang w:val="en-GB"/>
        </w:rPr>
        <w:t xml:space="preserve">Polystyrene </w:t>
      </w:r>
      <w:r>
        <w:rPr>
          <w:b/>
          <w:lang w:val="en-GB"/>
        </w:rPr>
        <w:t xml:space="preserve">MP effects on sperm function </w:t>
      </w:r>
      <w:r w:rsidRPr="00E17FA9">
        <w:rPr>
          <w:b/>
          <w:i/>
          <w:iCs/>
          <w:lang w:val="en-GB"/>
        </w:rPr>
        <w:t>in vitro</w:t>
      </w:r>
      <w:r w:rsidRPr="00042923">
        <w:rPr>
          <w:b/>
          <w:lang w:val="en-GB"/>
        </w:rPr>
        <w:t>.</w:t>
      </w:r>
      <w:r w:rsidRPr="00042923">
        <w:rPr>
          <w:lang w:val="en-GB"/>
        </w:rPr>
        <w:t xml:space="preserve"> (</w:t>
      </w:r>
      <w:r w:rsidRPr="00042923">
        <w:rPr>
          <w:b/>
          <w:lang w:val="en-GB"/>
        </w:rPr>
        <w:t>A</w:t>
      </w:r>
      <w:r w:rsidRPr="00042923">
        <w:rPr>
          <w:lang w:val="en-GB"/>
        </w:rPr>
        <w:t>)</w:t>
      </w:r>
      <w:r>
        <w:rPr>
          <w:lang w:val="en-GB"/>
        </w:rPr>
        <w:t xml:space="preserve"> P</w:t>
      </w:r>
      <w:proofErr w:type="spellStart"/>
      <w:r w:rsidRPr="00E17FA9">
        <w:t>ercentage</w:t>
      </w:r>
      <w:proofErr w:type="spellEnd"/>
      <w:r w:rsidRPr="00E17FA9">
        <w:t xml:space="preserve"> of sperm cells with </w:t>
      </w:r>
      <w:del w:id="252" w:author="mnoonan" w:date="2022-08-26T14:46:00Z">
        <w:r w:rsidRPr="00E17FA9" w:rsidDel="00686766">
          <w:delText xml:space="preserve">PS </w:delText>
        </w:r>
      </w:del>
      <w:ins w:id="253" w:author="mnoonan" w:date="2022-08-26T14:46:00Z">
        <w:r w:rsidR="00686766">
          <w:t>polystyrene</w:t>
        </w:r>
        <w:r w:rsidR="00686766" w:rsidRPr="00E17FA9">
          <w:t xml:space="preserve"> </w:t>
        </w:r>
      </w:ins>
      <w:r w:rsidRPr="00E17FA9">
        <w:t xml:space="preserve">beads attached to </w:t>
      </w:r>
      <w:del w:id="254" w:author="mnoonan" w:date="2022-08-26T14:46:00Z">
        <w:r w:rsidRPr="00E17FA9" w:rsidDel="00686766">
          <w:delText xml:space="preserve">its </w:delText>
        </w:r>
      </w:del>
      <w:ins w:id="255" w:author="mnoonan" w:date="2022-08-26T14:46:00Z">
        <w:r w:rsidR="00686766">
          <w:t>their</w:t>
        </w:r>
        <w:r w:rsidR="00686766" w:rsidRPr="00E17FA9">
          <w:t xml:space="preserve"> </w:t>
        </w:r>
      </w:ins>
      <w:r w:rsidRPr="00E17FA9">
        <w:t>surface</w:t>
      </w:r>
      <w:r>
        <w:t xml:space="preserve"> over time with picture examples of </w:t>
      </w:r>
      <w:commentRangeStart w:id="256"/>
      <w:ins w:id="257" w:author="mnoonan" w:date="2022-08-26T14:47:00Z">
        <w:r w:rsidR="00686766">
          <w:rPr>
            <w:lang w:val="en-GB"/>
          </w:rPr>
          <w:t xml:space="preserve">0.3 and 1.1 </w:t>
        </w:r>
        <w:proofErr w:type="spellStart"/>
        <w:r w:rsidR="00686766" w:rsidRPr="00042923">
          <w:rPr>
            <w:lang w:val="en-GB"/>
          </w:rPr>
          <w:t>μm</w:t>
        </w:r>
        <w:proofErr w:type="spellEnd"/>
        <w:r w:rsidR="00686766">
          <w:rPr>
            <w:lang w:val="en-GB"/>
          </w:rPr>
          <w:t xml:space="preserve"> </w:t>
        </w:r>
      </w:ins>
      <w:del w:id="258" w:author="mnoonan" w:date="2022-08-26T14:47:00Z">
        <w:r w:rsidDel="00686766">
          <w:delText xml:space="preserve">B0.3 and B1.1 </w:delText>
        </w:r>
      </w:del>
      <w:r>
        <w:t xml:space="preserve">attached </w:t>
      </w:r>
      <w:del w:id="259" w:author="mnoonan" w:date="2022-08-26T14:47:00Z">
        <w:r w:rsidDel="00686766">
          <w:delText>sperm</w:delText>
        </w:r>
      </w:del>
      <w:ins w:id="260" w:author="mnoonan" w:date="2022-08-26T14:47:00Z">
        <w:r w:rsidR="00686766">
          <w:t>beads</w:t>
        </w:r>
        <w:commentRangeEnd w:id="256"/>
        <w:r w:rsidR="00686766">
          <w:rPr>
            <w:rStyle w:val="CommentReference"/>
          </w:rPr>
          <w:commentReference w:id="256"/>
        </w:r>
      </w:ins>
      <w:r>
        <w:t xml:space="preserve">. </w:t>
      </w:r>
      <w:del w:id="261" w:author="mnoonan" w:date="2022-08-26T14:47:00Z">
        <w:r w:rsidDel="00686766">
          <w:delText xml:space="preserve">Time did not affect </w:delText>
        </w:r>
      </w:del>
      <w:ins w:id="262" w:author="mnoonan" w:date="2022-08-26T14:47:00Z">
        <w:r w:rsidR="00686766">
          <w:t>A</w:t>
        </w:r>
      </w:ins>
      <w:del w:id="263" w:author="mnoonan" w:date="2022-08-26T14:47:00Z">
        <w:r w:rsidDel="00686766">
          <w:delText>a</w:delText>
        </w:r>
      </w:del>
      <w:r>
        <w:t>ttachment,</w:t>
      </w:r>
      <w:ins w:id="264" w:author="mnoonan" w:date="2022-08-26T14:47:00Z">
        <w:r w:rsidR="00686766">
          <w:t xml:space="preserve"> did not change over time</w:t>
        </w:r>
      </w:ins>
      <w:ins w:id="265" w:author="mnoonan" w:date="2022-08-26T14:48:00Z">
        <w:r w:rsidR="00686766">
          <w:t>,</w:t>
        </w:r>
      </w:ins>
      <w:r>
        <w:t xml:space="preserve"> and </w:t>
      </w:r>
      <w:del w:id="266" w:author="mnoonan" w:date="2022-08-26T14:48:00Z">
        <w:r w:rsidDel="00686766">
          <w:delText xml:space="preserve">PS </w:delText>
        </w:r>
      </w:del>
      <w:r>
        <w:t>beads were not internalized by the spermatozoa</w:t>
      </w:r>
      <w:ins w:id="267" w:author="mnoonan" w:date="2022-08-26T14:49:00Z">
        <w:r w:rsidR="00686766">
          <w:t>, but</w:t>
        </w:r>
      </w:ins>
      <w:ins w:id="268" w:author="mnoonan" w:date="2022-08-26T14:48:00Z">
        <w:r w:rsidR="00686766">
          <w:t xml:space="preserve"> </w:t>
        </w:r>
      </w:ins>
      <w:del w:id="269" w:author="mnoonan" w:date="2022-08-26T14:48:00Z">
        <w:r w:rsidDel="00686766">
          <w:delText>.</w:delText>
        </w:r>
        <w:r w:rsidRPr="00E17FA9" w:rsidDel="00686766">
          <w:delText xml:space="preserve"> B0.3</w:delText>
        </w:r>
      </w:del>
      <w:ins w:id="270" w:author="mnoonan" w:date="2022-08-26T14:49:00Z">
        <w:r w:rsidR="00686766">
          <w:t>t</w:t>
        </w:r>
      </w:ins>
      <w:ins w:id="271" w:author="mnoonan" w:date="2022-08-26T14:48:00Z">
        <w:r w:rsidR="00686766">
          <w:t xml:space="preserve">he </w:t>
        </w:r>
        <w:r w:rsidR="00686766">
          <w:rPr>
            <w:lang w:val="en-GB"/>
          </w:rPr>
          <w:t xml:space="preserve">0.3 </w:t>
        </w:r>
        <w:proofErr w:type="spellStart"/>
        <w:r w:rsidR="00686766" w:rsidRPr="00042923">
          <w:rPr>
            <w:lang w:val="en-GB"/>
          </w:rPr>
          <w:t>μm</w:t>
        </w:r>
        <w:proofErr w:type="spellEnd"/>
        <w:r w:rsidR="00686766">
          <w:rPr>
            <w:lang w:val="en-GB"/>
          </w:rPr>
          <w:t xml:space="preserve"> </w:t>
        </w:r>
        <w:r w:rsidR="00686766" w:rsidRPr="00042923">
          <w:rPr>
            <w:bCs/>
            <w:lang w:val="en-GB"/>
          </w:rPr>
          <w:t>beads</w:t>
        </w:r>
      </w:ins>
      <w:r w:rsidRPr="00E17FA9">
        <w:t xml:space="preserve"> attach</w:t>
      </w:r>
      <w:r>
        <w:t>ed</w:t>
      </w:r>
      <w:r w:rsidRPr="00E17FA9">
        <w:t xml:space="preserve"> </w:t>
      </w:r>
      <w:r>
        <w:t>more to the sperm surface</w:t>
      </w:r>
      <w:r w:rsidRPr="00E17FA9">
        <w:t xml:space="preserve"> than </w:t>
      </w:r>
      <w:ins w:id="272" w:author="mnoonan" w:date="2022-08-26T14:48:00Z">
        <w:r w:rsidR="00686766">
          <w:t xml:space="preserve">the </w:t>
        </w:r>
        <w:r w:rsidR="00686766">
          <w:rPr>
            <w:lang w:val="en-GB"/>
          </w:rPr>
          <w:t xml:space="preserve">1.1 </w:t>
        </w:r>
        <w:proofErr w:type="spellStart"/>
        <w:r w:rsidR="00686766" w:rsidRPr="00042923">
          <w:rPr>
            <w:lang w:val="en-GB"/>
          </w:rPr>
          <w:t>μm</w:t>
        </w:r>
        <w:proofErr w:type="spellEnd"/>
        <w:r w:rsidR="00686766">
          <w:rPr>
            <w:lang w:val="en-GB"/>
          </w:rPr>
          <w:t xml:space="preserve"> </w:t>
        </w:r>
        <w:r w:rsidR="00686766" w:rsidRPr="00042923">
          <w:rPr>
            <w:bCs/>
            <w:lang w:val="en-GB"/>
          </w:rPr>
          <w:t>beads</w:t>
        </w:r>
        <w:r w:rsidR="00686766" w:rsidRPr="00E17FA9">
          <w:t xml:space="preserve"> </w:t>
        </w:r>
      </w:ins>
      <w:del w:id="273" w:author="mnoonan" w:date="2022-08-26T14:48:00Z">
        <w:r w:rsidRPr="00686766" w:rsidDel="00686766">
          <w:delText xml:space="preserve">B1.1 </w:delText>
        </w:r>
      </w:del>
      <w:r w:rsidRPr="00686766">
        <w:rPr>
          <w:rPrChange w:id="274" w:author="mnoonan" w:date="2022-08-26T14:49:00Z">
            <w:rPr>
              <w:b/>
              <w:bCs/>
            </w:rPr>
          </w:rPrChange>
        </w:rPr>
        <w:t>(</w:t>
      </w:r>
      <w:r w:rsidRPr="00E17FA9">
        <w:t>p</w:t>
      </w:r>
      <w:r>
        <w:t xml:space="preserve"> </w:t>
      </w:r>
      <w:r w:rsidRPr="00E17FA9">
        <w:t>=</w:t>
      </w:r>
      <w:r>
        <w:t xml:space="preserve"> </w:t>
      </w:r>
      <w:r w:rsidRPr="00E17FA9">
        <w:t>0.003</w:t>
      </w:r>
      <w:r>
        <w:t>).</w:t>
      </w:r>
      <w:r w:rsidRPr="00042923">
        <w:rPr>
          <w:lang w:val="en-GB"/>
        </w:rPr>
        <w:t xml:space="preserve"> </w:t>
      </w:r>
      <w:ins w:id="275" w:author="mnoonan" w:date="2022-08-26T14:51:00Z">
        <w:r w:rsidR="005D3F25">
          <w:t xml:space="preserve">Scale bars in the insets have a length of10 </w:t>
        </w:r>
        <w:proofErr w:type="spellStart"/>
        <w:r w:rsidR="005D3F25" w:rsidRPr="00042923">
          <w:rPr>
            <w:lang w:val="en-GB"/>
          </w:rPr>
          <w:t>μm</w:t>
        </w:r>
        <w:proofErr w:type="spellEnd"/>
        <w:r w:rsidR="005D3F25">
          <w:rPr>
            <w:lang w:val="en-GB"/>
          </w:rPr>
          <w:t>.</w:t>
        </w:r>
      </w:ins>
      <w:ins w:id="276" w:author="mnoonan" w:date="2022-08-26T14:52:00Z">
        <w:r w:rsidR="005D3F25">
          <w:rPr>
            <w:lang w:val="en-GB"/>
          </w:rPr>
          <w:t xml:space="preserve"> </w:t>
        </w:r>
      </w:ins>
      <w:del w:id="277" w:author="mnoonan" w:date="2022-08-26T14:50:00Z">
        <w:r w:rsidRPr="00042923" w:rsidDel="00136A02">
          <w:rPr>
            <w:lang w:val="en-GB"/>
          </w:rPr>
          <w:delText>(</w:delText>
        </w:r>
        <w:r w:rsidRPr="00042923" w:rsidDel="00136A02">
          <w:rPr>
            <w:b/>
            <w:lang w:val="en-GB"/>
          </w:rPr>
          <w:delText>B</w:delText>
        </w:r>
        <w:r w:rsidRPr="00042923" w:rsidDel="00136A02">
          <w:rPr>
            <w:lang w:val="en-GB"/>
          </w:rPr>
          <w:delText>)</w:delText>
        </w:r>
        <w:r w:rsidDel="00136A02">
          <w:rPr>
            <w:lang w:val="en-GB"/>
          </w:rPr>
          <w:delText xml:space="preserve"> </w:delText>
        </w:r>
      </w:del>
      <w:r>
        <w:rPr>
          <w:lang w:val="en-GB"/>
        </w:rPr>
        <w:t xml:space="preserve">Boxplot depicting </w:t>
      </w:r>
      <w:ins w:id="278" w:author="mnoonan" w:date="2022-08-26T14:50:00Z">
        <w:r w:rsidR="00136A02" w:rsidRPr="00042923">
          <w:rPr>
            <w:lang w:val="en-GB"/>
          </w:rPr>
          <w:t>(</w:t>
        </w:r>
        <w:r w:rsidR="00136A02" w:rsidRPr="00042923">
          <w:rPr>
            <w:b/>
            <w:lang w:val="en-GB"/>
          </w:rPr>
          <w:t>B</w:t>
        </w:r>
        <w:r w:rsidR="00136A02" w:rsidRPr="00042923">
          <w:rPr>
            <w:lang w:val="en-GB"/>
          </w:rPr>
          <w:t>)</w:t>
        </w:r>
        <w:r w:rsidR="00136A02">
          <w:rPr>
            <w:lang w:val="en-GB"/>
          </w:rPr>
          <w:t xml:space="preserve"> </w:t>
        </w:r>
      </w:ins>
      <w:del w:id="279" w:author="mnoonan" w:date="2022-08-26T14:52:00Z">
        <w:r w:rsidDel="005D3F25">
          <w:rPr>
            <w:lang w:val="en-GB"/>
          </w:rPr>
          <w:delText xml:space="preserve">no </w:delText>
        </w:r>
      </w:del>
      <w:ins w:id="280" w:author="mnoonan" w:date="2022-08-26T14:52:00Z">
        <w:r w:rsidR="005D3F25">
          <w:rPr>
            <w:lang w:val="en-GB"/>
          </w:rPr>
          <w:t xml:space="preserve">the lack of any </w:t>
        </w:r>
      </w:ins>
      <w:r>
        <w:rPr>
          <w:lang w:val="en-GB"/>
        </w:rPr>
        <w:t xml:space="preserve">effect of </w:t>
      </w:r>
      <w:del w:id="281" w:author="mnoonan" w:date="2022-08-26T14:49:00Z">
        <w:r w:rsidDel="00136A02">
          <w:rPr>
            <w:lang w:val="en-GB"/>
          </w:rPr>
          <w:delText xml:space="preserve">PS </w:delText>
        </w:r>
      </w:del>
      <w:ins w:id="282" w:author="mnoonan" w:date="2022-08-26T14:49:00Z">
        <w:r w:rsidR="00136A02">
          <w:rPr>
            <w:lang w:val="en-GB"/>
          </w:rPr>
          <w:t xml:space="preserve">polystyrene </w:t>
        </w:r>
      </w:ins>
      <w:r>
        <w:rPr>
          <w:lang w:val="en-GB"/>
        </w:rPr>
        <w:t xml:space="preserve">MPs of different sizes </w:t>
      </w:r>
      <w:del w:id="283" w:author="mnoonan" w:date="2022-08-26T14:49:00Z">
        <w:r w:rsidDel="00136A02">
          <w:rPr>
            <w:lang w:val="en-GB"/>
          </w:rPr>
          <w:delText xml:space="preserve">(0.05, 0.1, 0.3 and 1.1 </w:delText>
        </w:r>
        <w:r w:rsidRPr="00042923" w:rsidDel="00136A02">
          <w:rPr>
            <w:lang w:val="en-GB"/>
          </w:rPr>
          <w:delText>μm</w:delText>
        </w:r>
        <w:r w:rsidDel="00136A02">
          <w:rPr>
            <w:lang w:val="en-GB"/>
          </w:rPr>
          <w:delText xml:space="preserve">) </w:delText>
        </w:r>
      </w:del>
      <w:r>
        <w:rPr>
          <w:lang w:val="en-GB"/>
        </w:rPr>
        <w:t>on sperm motility</w:t>
      </w:r>
      <w:del w:id="284" w:author="mnoonan" w:date="2022-08-26T14:52:00Z">
        <w:r w:rsidDel="005D3F25">
          <w:rPr>
            <w:lang w:val="en-GB"/>
          </w:rPr>
          <w:delText xml:space="preserve"> in comparison to the control</w:delText>
        </w:r>
      </w:del>
      <w:ins w:id="285" w:author="mnoonan" w:date="2022-08-26T14:50:00Z">
        <w:r w:rsidR="00136A02">
          <w:rPr>
            <w:lang w:val="en-GB"/>
          </w:rPr>
          <w:t>,</w:t>
        </w:r>
      </w:ins>
      <w:del w:id="286" w:author="mnoonan" w:date="2022-08-26T14:50:00Z">
        <w:r w:rsidDel="00136A02">
          <w:rPr>
            <w:lang w:val="en-GB"/>
          </w:rPr>
          <w:delText>.</w:delText>
        </w:r>
      </w:del>
      <w:r>
        <w:rPr>
          <w:lang w:val="en-GB"/>
        </w:rPr>
        <w:t xml:space="preserve"> </w:t>
      </w:r>
      <w:r w:rsidRPr="00042923">
        <w:rPr>
          <w:lang w:val="en-GB"/>
        </w:rPr>
        <w:t>(</w:t>
      </w:r>
      <w:r>
        <w:rPr>
          <w:b/>
          <w:lang w:val="en-GB"/>
        </w:rPr>
        <w:t>C</w:t>
      </w:r>
      <w:r w:rsidRPr="00042923">
        <w:rPr>
          <w:lang w:val="en-GB"/>
        </w:rPr>
        <w:t>)</w:t>
      </w:r>
      <w:r>
        <w:rPr>
          <w:lang w:val="en-GB"/>
        </w:rPr>
        <w:t xml:space="preserve"> </w:t>
      </w:r>
      <w:del w:id="287" w:author="mnoonan" w:date="2022-08-26T14:50:00Z">
        <w:r w:rsidDel="00136A02">
          <w:rPr>
            <w:lang w:val="en-GB"/>
          </w:rPr>
          <w:delText>PS MPs</w:delText>
        </w:r>
      </w:del>
      <w:ins w:id="288" w:author="mnoonan" w:date="2022-08-26T14:50:00Z">
        <w:r w:rsidR="00136A02">
          <w:rPr>
            <w:lang w:val="en-GB"/>
          </w:rPr>
          <w:t>the</w:t>
        </w:r>
      </w:ins>
      <w:r>
        <w:rPr>
          <w:lang w:val="en-GB"/>
        </w:rPr>
        <w:t xml:space="preserve"> significant</w:t>
      </w:r>
      <w:del w:id="289" w:author="mnoonan" w:date="2022-08-26T14:50:00Z">
        <w:r w:rsidDel="00136A02">
          <w:rPr>
            <w:lang w:val="en-GB"/>
          </w:rPr>
          <w:delText>ly</w:delText>
        </w:r>
      </w:del>
      <w:r>
        <w:rPr>
          <w:lang w:val="en-GB"/>
        </w:rPr>
        <w:t xml:space="preserve"> reduc</w:t>
      </w:r>
      <w:ins w:id="290" w:author="mnoonan" w:date="2022-08-26T14:50:00Z">
        <w:r w:rsidR="00136A02">
          <w:rPr>
            <w:lang w:val="en-GB"/>
          </w:rPr>
          <w:t>tion in</w:t>
        </w:r>
      </w:ins>
      <w:del w:id="291" w:author="mnoonan" w:date="2022-08-26T14:50:00Z">
        <w:r w:rsidDel="00136A02">
          <w:rPr>
            <w:lang w:val="en-GB"/>
          </w:rPr>
          <w:delText>ed</w:delText>
        </w:r>
      </w:del>
      <w:r>
        <w:rPr>
          <w:lang w:val="en-GB"/>
        </w:rPr>
        <w:t xml:space="preserve"> acrosome </w:t>
      </w:r>
      <w:r w:rsidRPr="003B7AE9">
        <w:t>integrity in all groups</w:t>
      </w:r>
      <w:r>
        <w:t>,</w:t>
      </w:r>
      <w:r w:rsidRPr="003B7AE9">
        <w:t xml:space="preserve"> independently of the size of the bead (p&lt;0.001)</w:t>
      </w:r>
      <w:ins w:id="292" w:author="mnoonan" w:date="2022-08-26T14:50:00Z">
        <w:r w:rsidR="00136A02">
          <w:t>, and</w:t>
        </w:r>
      </w:ins>
      <w:del w:id="293" w:author="mnoonan" w:date="2022-08-26T14:50:00Z">
        <w:r w:rsidDel="00136A02">
          <w:delText>.</w:delText>
        </w:r>
      </w:del>
      <w:r>
        <w:rPr>
          <w:lang w:val="en-GB"/>
        </w:rPr>
        <w:t xml:space="preserve"> (</w:t>
      </w:r>
      <w:r w:rsidRPr="00E17FA9">
        <w:rPr>
          <w:b/>
          <w:bCs/>
          <w:lang w:val="en-GB"/>
        </w:rPr>
        <w:t>D</w:t>
      </w:r>
      <w:r>
        <w:rPr>
          <w:lang w:val="en-GB"/>
        </w:rPr>
        <w:t>)</w:t>
      </w:r>
      <w:r w:rsidRPr="00042923">
        <w:rPr>
          <w:lang w:val="en-GB"/>
        </w:rPr>
        <w:t xml:space="preserve"> </w:t>
      </w:r>
      <w:ins w:id="294" w:author="mnoonan" w:date="2022-08-26T14:52:00Z">
        <w:r w:rsidR="005D3F25">
          <w:rPr>
            <w:lang w:val="en-GB"/>
          </w:rPr>
          <w:t xml:space="preserve">the </w:t>
        </w:r>
      </w:ins>
      <w:ins w:id="295" w:author="mnoonan" w:date="2022-08-26T14:50:00Z">
        <w:r w:rsidR="00136A02">
          <w:rPr>
            <w:lang w:val="en-GB"/>
          </w:rPr>
          <w:t>i</w:t>
        </w:r>
      </w:ins>
      <w:del w:id="296" w:author="mnoonan" w:date="2022-08-26T14:50:00Z">
        <w:r w:rsidDel="00136A02">
          <w:rPr>
            <w:lang w:val="en-GB"/>
          </w:rPr>
          <w:delText>I</w:delText>
        </w:r>
      </w:del>
      <w:r>
        <w:rPr>
          <w:lang w:val="en-GB"/>
        </w:rPr>
        <w:t>ncrease</w:t>
      </w:r>
      <w:ins w:id="297" w:author="mnoonan" w:date="2022-08-26T14:53:00Z">
        <w:r w:rsidR="005D3F25">
          <w:rPr>
            <w:lang w:val="en-GB"/>
          </w:rPr>
          <w:t xml:space="preserve"> </w:t>
        </w:r>
      </w:ins>
      <w:del w:id="298" w:author="mnoonan" w:date="2022-08-26T14:53:00Z">
        <w:r w:rsidDel="005D3F25">
          <w:rPr>
            <w:lang w:val="en-GB"/>
          </w:rPr>
          <w:delText>d</w:delText>
        </w:r>
      </w:del>
      <w:r>
        <w:rPr>
          <w:lang w:val="en-GB"/>
        </w:rPr>
        <w:t xml:space="preserve"> </w:t>
      </w:r>
      <w:del w:id="299" w:author="mnoonan" w:date="2022-08-26T14:52:00Z">
        <w:r w:rsidRPr="003B7AE9" w:rsidDel="005D3F25">
          <w:delText xml:space="preserve">ROS </w:delText>
        </w:r>
      </w:del>
      <w:r w:rsidRPr="003B7AE9">
        <w:t xml:space="preserve">production </w:t>
      </w:r>
      <w:del w:id="300" w:author="mnoonan" w:date="2022-08-26T14:51:00Z">
        <w:r w:rsidRPr="003B7AE9" w:rsidDel="00136A02">
          <w:delText xml:space="preserve">was observed </w:delText>
        </w:r>
      </w:del>
      <w:r w:rsidRPr="003B7AE9">
        <w:t>in</w:t>
      </w:r>
      <w:ins w:id="301" w:author="mnoonan" w:date="2022-08-26T14:53:00Z">
        <w:r w:rsidR="005D3F25">
          <w:t xml:space="preserve"> </w:t>
        </w:r>
        <w:r w:rsidR="005D3F25" w:rsidRPr="005D3F25">
          <w:rPr>
            <w:lang w:val="en-CA"/>
            <w:rPrChange w:id="302" w:author="mnoonan" w:date="2022-08-26T14:53:00Z">
              <w:rPr>
                <w:b/>
                <w:bCs/>
                <w:lang w:val="en-CA"/>
              </w:rPr>
            </w:rPrChange>
          </w:rPr>
          <w:t>reactive oxygen species</w:t>
        </w:r>
      </w:ins>
      <w:r w:rsidRPr="003B7AE9">
        <w:t xml:space="preserve"> </w:t>
      </w:r>
      <w:ins w:id="303" w:author="mnoonan" w:date="2022-08-26T14:53:00Z">
        <w:r w:rsidR="005D3F25">
          <w:t xml:space="preserve">in </w:t>
        </w:r>
      </w:ins>
      <w:r w:rsidRPr="003B7AE9">
        <w:t xml:space="preserve">all </w:t>
      </w:r>
      <w:r>
        <w:t xml:space="preserve">MPs </w:t>
      </w:r>
      <w:r w:rsidRPr="003B7AE9">
        <w:t xml:space="preserve">groups when compared to </w:t>
      </w:r>
      <w:r>
        <w:t>the negative control, with</w:t>
      </w:r>
      <w:r w:rsidRPr="003B7AE9">
        <w:t xml:space="preserve"> </w:t>
      </w:r>
      <w:del w:id="304" w:author="mnoonan" w:date="2022-08-26T14:54:00Z">
        <w:r w:rsidRPr="003B7AE9" w:rsidDel="005D3F25">
          <w:delText>B0.05 and</w:delText>
        </w:r>
      </w:del>
      <w:ins w:id="305" w:author="mnoonan" w:date="2022-08-26T14:54:00Z">
        <w:r w:rsidR="005D3F25">
          <w:t xml:space="preserve">0.05 and </w:t>
        </w:r>
      </w:ins>
      <w:r w:rsidRPr="003B7AE9">
        <w:t xml:space="preserve"> </w:t>
      </w:r>
      <w:ins w:id="306" w:author="mnoonan" w:date="2022-08-26T14:54:00Z">
        <w:r w:rsidR="005D3F25">
          <w:rPr>
            <w:lang w:val="en-GB"/>
          </w:rPr>
          <w:t xml:space="preserve">0.1 </w:t>
        </w:r>
        <w:proofErr w:type="spellStart"/>
        <w:r w:rsidR="005D3F25" w:rsidRPr="00042923">
          <w:rPr>
            <w:lang w:val="en-GB"/>
          </w:rPr>
          <w:t>μm</w:t>
        </w:r>
        <w:proofErr w:type="spellEnd"/>
        <w:r w:rsidR="005D3F25">
          <w:rPr>
            <w:lang w:val="en-GB"/>
          </w:rPr>
          <w:t xml:space="preserve"> </w:t>
        </w:r>
        <w:r w:rsidR="005D3F25" w:rsidRPr="00042923">
          <w:rPr>
            <w:bCs/>
            <w:lang w:val="en-GB"/>
          </w:rPr>
          <w:t>beads</w:t>
        </w:r>
        <w:r w:rsidR="005D3F25" w:rsidRPr="00E17FA9">
          <w:t xml:space="preserve"> </w:t>
        </w:r>
      </w:ins>
      <w:del w:id="307" w:author="mnoonan" w:date="2022-08-26T14:54:00Z">
        <w:r w:rsidRPr="003B7AE9" w:rsidDel="005D3F25">
          <w:delText xml:space="preserve">B0.1 </w:delText>
        </w:r>
      </w:del>
      <w:r>
        <w:t>reaching levels similar to the positive control.</w:t>
      </w:r>
      <w:del w:id="308" w:author="mnoonan" w:date="2022-08-26T14:54:00Z">
        <w:r w:rsidDel="005D3F25">
          <w:delText xml:space="preserve"> </w:delText>
        </w:r>
      </w:del>
      <w:del w:id="309" w:author="mnoonan" w:date="2022-08-26T14:51:00Z">
        <w:r w:rsidDel="005D3F25">
          <w:delText>Scale bars</w:delText>
        </w:r>
        <w:r w:rsidDel="00136A02">
          <w:delText xml:space="preserve"> = </w:delText>
        </w:r>
        <w:r w:rsidDel="005D3F25">
          <w:delText xml:space="preserve">10 </w:delText>
        </w:r>
        <w:r w:rsidRPr="00042923" w:rsidDel="005D3F25">
          <w:rPr>
            <w:lang w:val="en-GB"/>
          </w:rPr>
          <w:delText>μm</w:delText>
        </w:r>
        <w:r w:rsidDel="005D3F25">
          <w:rPr>
            <w:lang w:val="en-GB"/>
          </w:rPr>
          <w:delText>.</w:delText>
        </w:r>
      </w:del>
    </w:p>
    <w:p w14:paraId="101C1B45" w14:textId="77777777" w:rsidR="00C403EC" w:rsidRPr="00042923" w:rsidRDefault="00C403EC" w:rsidP="00C403EC">
      <w:pPr>
        <w:pStyle w:val="Paragraph"/>
        <w:rPr>
          <w:b/>
          <w:bCs/>
          <w:lang w:val="en-GB"/>
        </w:rPr>
      </w:pPr>
    </w:p>
    <w:p w14:paraId="214ED4C0" w14:textId="53E03525" w:rsidR="00C403EC" w:rsidRPr="00042923" w:rsidRDefault="00C403EC" w:rsidP="00C403EC">
      <w:pPr>
        <w:pStyle w:val="Paragraph"/>
        <w:ind w:firstLine="0"/>
        <w:rPr>
          <w:b/>
          <w:bCs/>
          <w:lang w:val="en-GB"/>
        </w:rPr>
      </w:pPr>
      <w:r w:rsidRPr="00042923">
        <w:rPr>
          <w:b/>
          <w:bCs/>
          <w:lang w:val="en-GB"/>
        </w:rPr>
        <w:t>MPs induce acrosome damage and oxidative stress</w:t>
      </w:r>
      <w:r w:rsidR="009F0B8D" w:rsidRPr="00042923">
        <w:rPr>
          <w:b/>
          <w:bCs/>
          <w:lang w:val="en-GB"/>
        </w:rPr>
        <w:t xml:space="preserve"> but ha</w:t>
      </w:r>
      <w:ins w:id="310" w:author="mnoonan" w:date="2022-08-26T14:55:00Z">
        <w:r w:rsidR="00AA0B30">
          <w:rPr>
            <w:b/>
            <w:bCs/>
            <w:lang w:val="en-GB"/>
          </w:rPr>
          <w:t>ve</w:t>
        </w:r>
      </w:ins>
      <w:del w:id="311" w:author="mnoonan" w:date="2022-08-26T14:55:00Z">
        <w:r w:rsidR="009F0B8D" w:rsidRPr="00042923" w:rsidDel="00AA0B30">
          <w:rPr>
            <w:b/>
            <w:bCs/>
            <w:lang w:val="en-GB"/>
          </w:rPr>
          <w:delText>s</w:delText>
        </w:r>
      </w:del>
      <w:r w:rsidR="009F0B8D" w:rsidRPr="00042923">
        <w:rPr>
          <w:b/>
          <w:bCs/>
          <w:lang w:val="en-GB"/>
        </w:rPr>
        <w:t xml:space="preserve"> no influence on</w:t>
      </w:r>
      <w:ins w:id="312" w:author="mnoonan" w:date="2022-08-26T14:55:00Z">
        <w:r w:rsidR="00AA0B30">
          <w:rPr>
            <w:b/>
            <w:bCs/>
            <w:lang w:val="en-GB"/>
          </w:rPr>
          <w:t xml:space="preserve"> sperm</w:t>
        </w:r>
      </w:ins>
      <w:r w:rsidR="009F0B8D" w:rsidRPr="00042923">
        <w:rPr>
          <w:b/>
          <w:bCs/>
          <w:lang w:val="en-GB"/>
        </w:rPr>
        <w:t xml:space="preserve"> motility</w:t>
      </w:r>
    </w:p>
    <w:p w14:paraId="68448371" w14:textId="79FA8770" w:rsidR="00C403EC" w:rsidRPr="00042923" w:rsidRDefault="00AA0B30" w:rsidP="00C403EC">
      <w:pPr>
        <w:pStyle w:val="Paragraph"/>
        <w:ind w:firstLine="0"/>
        <w:rPr>
          <w:bCs/>
          <w:lang w:val="en-GB"/>
        </w:rPr>
      </w:pPr>
      <w:ins w:id="313" w:author="mnoonan" w:date="2022-08-26T14:57:00Z">
        <w:r>
          <w:rPr>
            <w:bCs/>
            <w:lang w:val="en-GB"/>
          </w:rPr>
          <w:lastRenderedPageBreak/>
          <w:t>Sperm motility decreased over time (</w:t>
        </w:r>
        <w:r w:rsidRPr="00042923">
          <w:rPr>
            <w:bCs/>
            <w:lang w:val="en-GB"/>
          </w:rPr>
          <w:t>p &lt; 0.001</w:t>
        </w:r>
        <w:r>
          <w:rPr>
            <w:bCs/>
            <w:lang w:val="en-GB"/>
          </w:rPr>
          <w:t>), but,</w:t>
        </w:r>
      </w:ins>
      <w:del w:id="314" w:author="mnoonan" w:date="2022-08-26T14:56:00Z">
        <w:r w:rsidR="00C403EC" w:rsidRPr="00042923" w:rsidDel="00AA0B30">
          <w:rPr>
            <w:bCs/>
            <w:lang w:val="en-GB"/>
          </w:rPr>
          <w:delText xml:space="preserve">Independent </w:delText>
        </w:r>
      </w:del>
      <w:ins w:id="315" w:author="mnoonan" w:date="2022-08-26T14:57:00Z">
        <w:r>
          <w:rPr>
            <w:bCs/>
            <w:lang w:val="en-GB"/>
          </w:rPr>
          <w:t xml:space="preserve"> i</w:t>
        </w:r>
      </w:ins>
      <w:ins w:id="316" w:author="mnoonan" w:date="2022-08-26T14:56:00Z">
        <w:r>
          <w:rPr>
            <w:bCs/>
            <w:lang w:val="en-GB"/>
          </w:rPr>
          <w:t>rrespective of their</w:t>
        </w:r>
        <w:r w:rsidRPr="00042923">
          <w:rPr>
            <w:bCs/>
            <w:lang w:val="en-GB"/>
          </w:rPr>
          <w:t xml:space="preserve"> </w:t>
        </w:r>
      </w:ins>
      <w:del w:id="317" w:author="mnoonan" w:date="2022-08-26T14:56:00Z">
        <w:r w:rsidR="00C403EC" w:rsidRPr="00042923" w:rsidDel="00AA0B30">
          <w:rPr>
            <w:bCs/>
            <w:lang w:val="en-GB"/>
          </w:rPr>
          <w:delText xml:space="preserve">of </w:delText>
        </w:r>
      </w:del>
      <w:r w:rsidR="00C403EC" w:rsidRPr="00042923">
        <w:rPr>
          <w:bCs/>
          <w:lang w:val="en-GB"/>
        </w:rPr>
        <w:t xml:space="preserve">size, </w:t>
      </w:r>
      <w:del w:id="318" w:author="mnoonan" w:date="2022-08-26T14:56:00Z">
        <w:r w:rsidR="00C403EC" w:rsidRPr="00042923" w:rsidDel="00AA0B30">
          <w:rPr>
            <w:bCs/>
            <w:lang w:val="en-GB"/>
          </w:rPr>
          <w:delText xml:space="preserve">PS </w:delText>
        </w:r>
      </w:del>
      <w:ins w:id="319" w:author="mnoonan" w:date="2022-08-26T14:56:00Z">
        <w:r>
          <w:rPr>
            <w:bCs/>
            <w:lang w:val="en-GB"/>
          </w:rPr>
          <w:t>the polystyrene</w:t>
        </w:r>
        <w:r w:rsidRPr="00042923">
          <w:rPr>
            <w:bCs/>
            <w:lang w:val="en-GB"/>
          </w:rPr>
          <w:t xml:space="preserve"> </w:t>
        </w:r>
      </w:ins>
      <w:r w:rsidR="00C403EC" w:rsidRPr="00042923">
        <w:rPr>
          <w:bCs/>
          <w:lang w:val="en-GB"/>
        </w:rPr>
        <w:t xml:space="preserve">beads did not induce significant changes </w:t>
      </w:r>
      <w:del w:id="320" w:author="mnoonan" w:date="2022-08-26T14:56:00Z">
        <w:r w:rsidR="00C403EC" w:rsidRPr="00042923" w:rsidDel="00AA0B30">
          <w:rPr>
            <w:bCs/>
            <w:lang w:val="en-GB"/>
          </w:rPr>
          <w:delText xml:space="preserve">on </w:delText>
        </w:r>
      </w:del>
      <w:ins w:id="321" w:author="mnoonan" w:date="2022-08-26T14:56:00Z">
        <w:r>
          <w:rPr>
            <w:bCs/>
            <w:lang w:val="en-GB"/>
          </w:rPr>
          <w:t>in sperm</w:t>
        </w:r>
        <w:r w:rsidRPr="00042923">
          <w:rPr>
            <w:bCs/>
            <w:lang w:val="en-GB"/>
          </w:rPr>
          <w:t xml:space="preserve"> </w:t>
        </w:r>
      </w:ins>
      <w:r w:rsidR="00C403EC" w:rsidRPr="00042923">
        <w:rPr>
          <w:bCs/>
          <w:lang w:val="en-GB"/>
        </w:rPr>
        <w:t>motility when compared to the control group</w:t>
      </w:r>
      <w:del w:id="322" w:author="mnoonan" w:date="2022-08-26T14:57:00Z">
        <w:r w:rsidR="00C403EC" w:rsidRPr="00042923" w:rsidDel="00AA0B30">
          <w:rPr>
            <w:bCs/>
            <w:lang w:val="en-GB"/>
          </w:rPr>
          <w:delText xml:space="preserve">. Nevertheless, an effect of time was observed on total motile sperm for all groups </w:delText>
        </w:r>
      </w:del>
      <w:ins w:id="323" w:author="mnoonan" w:date="2022-08-26T14:57:00Z">
        <w:r>
          <w:rPr>
            <w:bCs/>
            <w:lang w:val="en-GB"/>
          </w:rPr>
          <w:t xml:space="preserve"> </w:t>
        </w:r>
      </w:ins>
      <w:r w:rsidR="00C403EC" w:rsidRPr="00042923">
        <w:rPr>
          <w:bCs/>
          <w:lang w:val="en-GB"/>
        </w:rPr>
        <w:t>(</w:t>
      </w:r>
      <w:del w:id="324" w:author="mnoonan" w:date="2022-08-26T14:57:00Z">
        <w:r w:rsidR="00C403EC" w:rsidRPr="00042923" w:rsidDel="00AA0B30">
          <w:rPr>
            <w:bCs/>
            <w:lang w:val="en-GB"/>
          </w:rPr>
          <w:delText>p</w:delText>
        </w:r>
        <w:r w:rsidR="00DA6106" w:rsidRPr="00042923" w:rsidDel="00AA0B30">
          <w:rPr>
            <w:bCs/>
            <w:lang w:val="en-GB"/>
          </w:rPr>
          <w:delText xml:space="preserve"> </w:delText>
        </w:r>
        <w:r w:rsidR="00C403EC" w:rsidRPr="00042923" w:rsidDel="00AA0B30">
          <w:rPr>
            <w:bCs/>
            <w:lang w:val="en-GB"/>
          </w:rPr>
          <w:delText>&lt;</w:delText>
        </w:r>
        <w:r w:rsidR="00DA6106" w:rsidRPr="00042923" w:rsidDel="00AA0B30">
          <w:rPr>
            <w:bCs/>
            <w:lang w:val="en-GB"/>
          </w:rPr>
          <w:delText xml:space="preserve"> </w:delText>
        </w:r>
        <w:r w:rsidR="00C403EC" w:rsidRPr="00042923" w:rsidDel="00AA0B30">
          <w:rPr>
            <w:bCs/>
            <w:lang w:val="en-GB"/>
          </w:rPr>
          <w:delText xml:space="preserve">0.001; </w:delText>
        </w:r>
      </w:del>
      <w:r w:rsidR="00C403EC" w:rsidRPr="00042923">
        <w:rPr>
          <w:bCs/>
          <w:lang w:val="en-GB"/>
        </w:rPr>
        <w:t>Fig</w:t>
      </w:r>
      <w:r w:rsidR="001118B8">
        <w:rPr>
          <w:bCs/>
          <w:lang w:val="en-GB"/>
        </w:rPr>
        <w:t>.</w:t>
      </w:r>
      <w:r w:rsidR="00C403EC" w:rsidRPr="00042923">
        <w:rPr>
          <w:bCs/>
          <w:lang w:val="en-GB"/>
        </w:rPr>
        <w:t xml:space="preserve"> </w:t>
      </w:r>
      <w:r w:rsidR="001118B8">
        <w:rPr>
          <w:bCs/>
          <w:lang w:val="en-GB"/>
        </w:rPr>
        <w:t>3</w:t>
      </w:r>
      <w:r w:rsidR="009F0B8D" w:rsidRPr="00042923">
        <w:rPr>
          <w:bCs/>
          <w:lang w:val="en-GB"/>
        </w:rPr>
        <w:t>B</w:t>
      </w:r>
      <w:r w:rsidR="00C403EC" w:rsidRPr="00042923">
        <w:rPr>
          <w:bCs/>
          <w:lang w:val="en-GB"/>
        </w:rPr>
        <w:t xml:space="preserve">). </w:t>
      </w:r>
      <w:del w:id="325" w:author="mnoonan" w:date="2022-08-26T14:58:00Z">
        <w:r w:rsidR="00C403EC" w:rsidRPr="00042923" w:rsidDel="00AA0B30">
          <w:rPr>
            <w:bCs/>
            <w:lang w:val="en-GB"/>
          </w:rPr>
          <w:delText>Regarding acrosome status</w:delText>
        </w:r>
      </w:del>
      <w:ins w:id="326" w:author="mnoonan" w:date="2022-08-26T14:58:00Z">
        <w:r>
          <w:rPr>
            <w:bCs/>
            <w:lang w:val="en-GB"/>
          </w:rPr>
          <w:t>Nonetheless</w:t>
        </w:r>
      </w:ins>
      <w:r w:rsidR="00C403EC" w:rsidRPr="00042923">
        <w:rPr>
          <w:bCs/>
          <w:lang w:val="en-GB"/>
        </w:rPr>
        <w:t>, it was observed that the presence of MPs, independent of size, negatively impacted acrosome integrity when compared to the negative control (Fig</w:t>
      </w:r>
      <w:r w:rsidR="001118B8">
        <w:rPr>
          <w:bCs/>
          <w:lang w:val="en-GB"/>
        </w:rPr>
        <w:t>.</w:t>
      </w:r>
      <w:r w:rsidR="009F0B8D" w:rsidRPr="00042923">
        <w:rPr>
          <w:bCs/>
          <w:lang w:val="en-GB"/>
        </w:rPr>
        <w:t xml:space="preserve"> </w:t>
      </w:r>
      <w:r w:rsidR="001118B8">
        <w:rPr>
          <w:bCs/>
          <w:lang w:val="en-GB"/>
        </w:rPr>
        <w:t>3</w:t>
      </w:r>
      <w:r w:rsidR="009F0B8D" w:rsidRPr="00042923">
        <w:rPr>
          <w:bCs/>
          <w:lang w:val="en-GB"/>
        </w:rPr>
        <w:t>C</w:t>
      </w:r>
      <w:r w:rsidR="00C403EC" w:rsidRPr="00042923">
        <w:rPr>
          <w:bCs/>
          <w:lang w:val="en-GB"/>
        </w:rPr>
        <w:t>, p</w:t>
      </w:r>
      <w:r w:rsidR="00DA6106" w:rsidRPr="00042923">
        <w:rPr>
          <w:bCs/>
          <w:lang w:val="en-GB"/>
        </w:rPr>
        <w:t xml:space="preserve"> </w:t>
      </w:r>
      <w:r w:rsidR="00C403EC" w:rsidRPr="00042923">
        <w:rPr>
          <w:bCs/>
          <w:lang w:val="en-GB"/>
        </w:rPr>
        <w:t>&lt;</w:t>
      </w:r>
      <w:r w:rsidR="00DA6106" w:rsidRPr="00042923">
        <w:rPr>
          <w:bCs/>
          <w:lang w:val="en-GB"/>
        </w:rPr>
        <w:t xml:space="preserve"> </w:t>
      </w:r>
      <w:r w:rsidR="00C403EC" w:rsidRPr="00042923">
        <w:rPr>
          <w:bCs/>
          <w:lang w:val="en-GB"/>
        </w:rPr>
        <w:t xml:space="preserve">0.001). Finally, we also observed that </w:t>
      </w:r>
      <w:del w:id="327" w:author="mnoonan" w:date="2022-08-26T14:58:00Z">
        <w:r w:rsidR="00C403EC" w:rsidRPr="00042923" w:rsidDel="00AA0B30">
          <w:rPr>
            <w:bCs/>
            <w:lang w:val="en-GB"/>
          </w:rPr>
          <w:delText xml:space="preserve">PS </w:delText>
        </w:r>
      </w:del>
      <w:ins w:id="328" w:author="mnoonan" w:date="2022-08-26T14:58:00Z">
        <w:r>
          <w:rPr>
            <w:bCs/>
            <w:lang w:val="en-GB"/>
          </w:rPr>
          <w:t>polystyrene</w:t>
        </w:r>
        <w:r w:rsidRPr="00042923">
          <w:rPr>
            <w:bCs/>
            <w:lang w:val="en-GB"/>
          </w:rPr>
          <w:t xml:space="preserve"> </w:t>
        </w:r>
      </w:ins>
      <w:r w:rsidR="00C403EC" w:rsidRPr="00042923">
        <w:rPr>
          <w:bCs/>
          <w:lang w:val="en-GB"/>
        </w:rPr>
        <w:t xml:space="preserve">beads </w:t>
      </w:r>
      <w:ins w:id="329" w:author="mnoonan" w:date="2022-08-26T14:58:00Z">
        <w:r>
          <w:rPr>
            <w:bCs/>
            <w:lang w:val="en-GB"/>
          </w:rPr>
          <w:t xml:space="preserve">significantly </w:t>
        </w:r>
      </w:ins>
      <w:r w:rsidR="00C403EC" w:rsidRPr="00042923">
        <w:rPr>
          <w:bCs/>
          <w:lang w:val="en-GB"/>
        </w:rPr>
        <w:t xml:space="preserve">increased </w:t>
      </w:r>
      <w:ins w:id="330" w:author="mnoonan" w:date="2022-08-26T14:58:00Z">
        <w:r w:rsidRPr="00526C6C">
          <w:rPr>
            <w:lang w:val="en-CA"/>
          </w:rPr>
          <w:t>reactive oxygen species</w:t>
        </w:r>
        <w:r w:rsidRPr="003B7AE9">
          <w:t xml:space="preserve"> </w:t>
        </w:r>
      </w:ins>
      <w:del w:id="331" w:author="mnoonan" w:date="2022-08-26T14:58:00Z">
        <w:r w:rsidR="00C403EC" w:rsidRPr="00042923" w:rsidDel="00AA0B30">
          <w:rPr>
            <w:bCs/>
            <w:lang w:val="en-GB"/>
          </w:rPr>
          <w:delText xml:space="preserve">ROS </w:delText>
        </w:r>
      </w:del>
      <w:r w:rsidR="00C403EC" w:rsidRPr="00042923">
        <w:rPr>
          <w:bCs/>
          <w:lang w:val="en-GB"/>
        </w:rPr>
        <w:t xml:space="preserve">production </w:t>
      </w:r>
      <w:del w:id="332" w:author="mnoonan" w:date="2022-08-26T14:58:00Z">
        <w:r w:rsidR="00C403EC" w:rsidRPr="00042923" w:rsidDel="00AA0B30">
          <w:rPr>
            <w:bCs/>
            <w:lang w:val="en-GB"/>
          </w:rPr>
          <w:delText xml:space="preserve">significantly </w:delText>
        </w:r>
      </w:del>
      <w:ins w:id="333" w:author="mnoonan" w:date="2022-08-26T14:59:00Z">
        <w:r w:rsidR="000A535C">
          <w:rPr>
            <w:bCs/>
            <w:lang w:val="en-GB"/>
          </w:rPr>
          <w:t>at</w:t>
        </w:r>
      </w:ins>
      <w:del w:id="334" w:author="mnoonan" w:date="2022-08-26T14:59:00Z">
        <w:r w:rsidR="00C403EC" w:rsidRPr="00042923" w:rsidDel="000A535C">
          <w:rPr>
            <w:bCs/>
            <w:lang w:val="en-GB"/>
          </w:rPr>
          <w:delText>in</w:delText>
        </w:r>
      </w:del>
      <w:r w:rsidR="00C403EC" w:rsidRPr="00042923">
        <w:rPr>
          <w:bCs/>
          <w:lang w:val="en-GB"/>
        </w:rPr>
        <w:t xml:space="preserve"> all time points compared to the negative control (</w:t>
      </w:r>
      <w:r w:rsidR="0098249C" w:rsidRPr="00042923">
        <w:rPr>
          <w:bCs/>
          <w:lang w:val="en-GB"/>
        </w:rPr>
        <w:t>Fig</w:t>
      </w:r>
      <w:r w:rsidR="001118B8">
        <w:rPr>
          <w:bCs/>
          <w:lang w:val="en-GB"/>
        </w:rPr>
        <w:t>.</w:t>
      </w:r>
      <w:r w:rsidR="0098249C" w:rsidRPr="00042923">
        <w:rPr>
          <w:bCs/>
          <w:lang w:val="en-GB"/>
        </w:rPr>
        <w:t xml:space="preserve"> </w:t>
      </w:r>
      <w:r w:rsidR="001118B8">
        <w:rPr>
          <w:bCs/>
          <w:lang w:val="en-GB"/>
        </w:rPr>
        <w:t>3</w:t>
      </w:r>
      <w:r w:rsidR="009F0B8D" w:rsidRPr="00042923">
        <w:rPr>
          <w:bCs/>
          <w:lang w:val="en-GB"/>
        </w:rPr>
        <w:t>D</w:t>
      </w:r>
      <w:r w:rsidR="00C403EC" w:rsidRPr="00042923">
        <w:rPr>
          <w:bCs/>
          <w:lang w:val="en-GB"/>
        </w:rPr>
        <w:t xml:space="preserve">). The presence of </w:t>
      </w:r>
      <w:ins w:id="335" w:author="mnoonan" w:date="2022-08-26T14:59:00Z">
        <w:r w:rsidR="000A535C">
          <w:rPr>
            <w:bCs/>
            <w:lang w:val="en-GB"/>
          </w:rPr>
          <w:t xml:space="preserve">the </w:t>
        </w:r>
      </w:ins>
      <w:r w:rsidR="00C403EC" w:rsidRPr="00042923">
        <w:rPr>
          <w:bCs/>
          <w:lang w:val="en-GB"/>
        </w:rPr>
        <w:t>smaller</w:t>
      </w:r>
      <w:ins w:id="336" w:author="mnoonan" w:date="2022-08-26T14:59:00Z">
        <w:r w:rsidR="000A535C">
          <w:rPr>
            <w:bCs/>
            <w:lang w:val="en-GB"/>
          </w:rPr>
          <w:t xml:space="preserve"> </w:t>
        </w:r>
        <w:r w:rsidR="000A535C">
          <w:t>0.05 and</w:t>
        </w:r>
        <w:r w:rsidR="000A535C" w:rsidRPr="003B7AE9">
          <w:t xml:space="preserve"> </w:t>
        </w:r>
        <w:r w:rsidR="000A535C">
          <w:rPr>
            <w:lang w:val="en-GB"/>
          </w:rPr>
          <w:t xml:space="preserve">0.1 </w:t>
        </w:r>
        <w:proofErr w:type="spellStart"/>
        <w:r w:rsidR="000A535C" w:rsidRPr="00042923">
          <w:rPr>
            <w:lang w:val="en-GB"/>
          </w:rPr>
          <w:t>μm</w:t>
        </w:r>
      </w:ins>
      <w:proofErr w:type="spellEnd"/>
      <w:r w:rsidR="00C403EC" w:rsidRPr="00042923">
        <w:rPr>
          <w:bCs/>
          <w:lang w:val="en-GB"/>
        </w:rPr>
        <w:t xml:space="preserve"> beads</w:t>
      </w:r>
      <w:del w:id="337" w:author="mnoonan" w:date="2022-08-26T14:59:00Z">
        <w:r w:rsidR="00C403EC" w:rsidRPr="00042923" w:rsidDel="000A535C">
          <w:rPr>
            <w:bCs/>
            <w:lang w:val="en-GB"/>
          </w:rPr>
          <w:delText xml:space="preserve"> (B0.05, and B0.1)</w:delText>
        </w:r>
      </w:del>
      <w:r w:rsidR="00C403EC" w:rsidRPr="00042923">
        <w:rPr>
          <w:bCs/>
          <w:lang w:val="en-GB"/>
        </w:rPr>
        <w:t xml:space="preserve"> </w:t>
      </w:r>
      <w:del w:id="338" w:author="mnoonan" w:date="2022-08-26T14:59:00Z">
        <w:r w:rsidR="00C403EC" w:rsidRPr="00042923" w:rsidDel="000A535C">
          <w:rPr>
            <w:bCs/>
            <w:lang w:val="en-GB"/>
          </w:rPr>
          <w:delText xml:space="preserve">have </w:delText>
        </w:r>
      </w:del>
      <w:r w:rsidR="00C403EC" w:rsidRPr="00042923">
        <w:rPr>
          <w:bCs/>
          <w:lang w:val="en-GB"/>
        </w:rPr>
        <w:t>induced</w:t>
      </w:r>
      <w:ins w:id="339" w:author="mnoonan" w:date="2022-08-26T14:59:00Z">
        <w:r w:rsidR="000A535C">
          <w:rPr>
            <w:bCs/>
            <w:lang w:val="en-GB"/>
          </w:rPr>
          <w:t xml:space="preserve"> the production of</w:t>
        </w:r>
      </w:ins>
      <w:r w:rsidR="00C403EC" w:rsidRPr="00042923">
        <w:rPr>
          <w:bCs/>
          <w:lang w:val="en-GB"/>
        </w:rPr>
        <w:t xml:space="preserve"> </w:t>
      </w:r>
      <w:ins w:id="340" w:author="mnoonan" w:date="2022-08-26T14:59:00Z">
        <w:r w:rsidR="000A535C" w:rsidRPr="00526C6C">
          <w:rPr>
            <w:lang w:val="en-CA"/>
          </w:rPr>
          <w:t>reactive oxygen species</w:t>
        </w:r>
        <w:r w:rsidR="000A535C" w:rsidRPr="003B7AE9">
          <w:t xml:space="preserve"> </w:t>
        </w:r>
      </w:ins>
      <w:del w:id="341" w:author="mnoonan" w:date="2022-08-26T14:59:00Z">
        <w:r w:rsidR="00C403EC" w:rsidRPr="00042923" w:rsidDel="000A535C">
          <w:rPr>
            <w:bCs/>
            <w:lang w:val="en-GB"/>
          </w:rPr>
          <w:delText xml:space="preserve">ROS </w:delText>
        </w:r>
      </w:del>
      <w:r w:rsidR="00C403EC" w:rsidRPr="00042923">
        <w:rPr>
          <w:bCs/>
          <w:lang w:val="en-GB"/>
        </w:rPr>
        <w:t xml:space="preserve">to levels </w:t>
      </w:r>
      <w:ins w:id="342" w:author="mnoonan" w:date="2022-08-26T15:00:00Z">
        <w:r w:rsidR="000A535C">
          <w:rPr>
            <w:bCs/>
            <w:lang w:val="en-GB"/>
          </w:rPr>
          <w:t xml:space="preserve">that were </w:t>
        </w:r>
      </w:ins>
      <w:r w:rsidR="00C403EC" w:rsidRPr="00042923">
        <w:rPr>
          <w:bCs/>
          <w:lang w:val="en-GB"/>
        </w:rPr>
        <w:t>comparable to the positive control</w:t>
      </w:r>
      <w:del w:id="343" w:author="mnoonan" w:date="2022-08-26T15:44:00Z">
        <w:r w:rsidR="00C403EC" w:rsidRPr="00042923" w:rsidDel="0007519D">
          <w:rPr>
            <w:bCs/>
            <w:lang w:val="en-GB"/>
          </w:rPr>
          <w:delText xml:space="preserve"> (CT+)</w:delText>
        </w:r>
      </w:del>
      <w:r w:rsidR="00C403EC" w:rsidRPr="00042923">
        <w:rPr>
          <w:bCs/>
          <w:lang w:val="en-GB"/>
        </w:rPr>
        <w:t xml:space="preserve">, which was stimulated with hydrogen peroxide, a known cellular </w:t>
      </w:r>
      <w:ins w:id="344" w:author="mnoonan" w:date="2022-08-26T15:00:00Z">
        <w:r w:rsidR="000A535C" w:rsidRPr="00526C6C">
          <w:rPr>
            <w:lang w:val="en-CA"/>
          </w:rPr>
          <w:t>reactive oxygen species</w:t>
        </w:r>
        <w:r w:rsidR="000A535C" w:rsidRPr="003B7AE9">
          <w:t xml:space="preserve"> </w:t>
        </w:r>
      </w:ins>
      <w:del w:id="345" w:author="mnoonan" w:date="2022-08-26T15:00:00Z">
        <w:r w:rsidR="00C403EC" w:rsidRPr="00042923" w:rsidDel="000A535C">
          <w:rPr>
            <w:bCs/>
            <w:lang w:val="en-GB"/>
          </w:rPr>
          <w:delText xml:space="preserve">ROS </w:delText>
        </w:r>
      </w:del>
      <w:r w:rsidR="00C403EC" w:rsidRPr="00042923">
        <w:rPr>
          <w:bCs/>
          <w:lang w:val="en-GB"/>
        </w:rPr>
        <w:t xml:space="preserve">inducer. The </w:t>
      </w:r>
      <w:del w:id="346" w:author="mnoonan" w:date="2022-08-26T15:00:00Z">
        <w:r w:rsidR="00C403EC" w:rsidRPr="00042923" w:rsidDel="000A535C">
          <w:rPr>
            <w:bCs/>
            <w:lang w:val="en-GB"/>
          </w:rPr>
          <w:delText xml:space="preserve">bigger </w:delText>
        </w:r>
      </w:del>
      <w:ins w:id="347" w:author="mnoonan" w:date="2022-08-26T15:00:00Z">
        <w:r w:rsidR="000A535C">
          <w:rPr>
            <w:bCs/>
            <w:lang w:val="en-GB"/>
          </w:rPr>
          <w:t>larger</w:t>
        </w:r>
        <w:r w:rsidR="000A535C" w:rsidRPr="00042923">
          <w:rPr>
            <w:bCs/>
            <w:lang w:val="en-GB"/>
          </w:rPr>
          <w:t xml:space="preserve"> </w:t>
        </w:r>
        <w:r w:rsidR="000A535C">
          <w:t>0.3 and</w:t>
        </w:r>
        <w:r w:rsidR="000A535C" w:rsidRPr="003B7AE9">
          <w:t xml:space="preserve"> </w:t>
        </w:r>
        <w:r w:rsidR="000A535C">
          <w:rPr>
            <w:lang w:val="en-GB"/>
          </w:rPr>
          <w:t xml:space="preserve">1.1 </w:t>
        </w:r>
        <w:proofErr w:type="spellStart"/>
        <w:r w:rsidR="000A535C" w:rsidRPr="00042923">
          <w:rPr>
            <w:lang w:val="en-GB"/>
          </w:rPr>
          <w:t>μm</w:t>
        </w:r>
        <w:proofErr w:type="spellEnd"/>
        <w:r w:rsidR="000A535C" w:rsidRPr="00042923">
          <w:rPr>
            <w:bCs/>
            <w:lang w:val="en-GB"/>
          </w:rPr>
          <w:t xml:space="preserve"> </w:t>
        </w:r>
      </w:ins>
      <w:r w:rsidR="00C403EC" w:rsidRPr="00042923">
        <w:rPr>
          <w:bCs/>
          <w:lang w:val="en-GB"/>
        </w:rPr>
        <w:t xml:space="preserve">beads </w:t>
      </w:r>
      <w:del w:id="348" w:author="mnoonan" w:date="2022-08-26T15:00:00Z">
        <w:r w:rsidR="00C403EC" w:rsidRPr="00042923" w:rsidDel="000A535C">
          <w:rPr>
            <w:bCs/>
            <w:lang w:val="en-GB"/>
          </w:rPr>
          <w:delText xml:space="preserve">groups (B0.3, and B1.1) </w:delText>
        </w:r>
      </w:del>
      <w:r w:rsidR="00C403EC" w:rsidRPr="00042923">
        <w:rPr>
          <w:bCs/>
          <w:lang w:val="en-GB"/>
        </w:rPr>
        <w:t xml:space="preserve">also induced higher </w:t>
      </w:r>
      <w:del w:id="349" w:author="mnoonan" w:date="2022-08-26T15:00:00Z">
        <w:r w:rsidR="00C403EC" w:rsidRPr="00042923" w:rsidDel="000A535C">
          <w:rPr>
            <w:bCs/>
            <w:lang w:val="en-GB"/>
          </w:rPr>
          <w:delText xml:space="preserve">ROS </w:delText>
        </w:r>
      </w:del>
      <w:ins w:id="350" w:author="mnoonan" w:date="2022-08-26T15:00:00Z">
        <w:r w:rsidR="000A535C">
          <w:rPr>
            <w:bCs/>
            <w:lang w:val="en-GB"/>
          </w:rPr>
          <w:t>oxidative stress</w:t>
        </w:r>
        <w:r w:rsidR="000A535C" w:rsidRPr="00042923">
          <w:rPr>
            <w:bCs/>
            <w:lang w:val="en-GB"/>
          </w:rPr>
          <w:t xml:space="preserve"> </w:t>
        </w:r>
      </w:ins>
      <w:r w:rsidR="00C403EC" w:rsidRPr="00042923">
        <w:rPr>
          <w:bCs/>
          <w:lang w:val="en-GB"/>
        </w:rPr>
        <w:t>compared to the negative control (p</w:t>
      </w:r>
      <w:r w:rsidR="00DA6106" w:rsidRPr="00042923">
        <w:rPr>
          <w:bCs/>
          <w:lang w:val="en-GB"/>
        </w:rPr>
        <w:t xml:space="preserve"> </w:t>
      </w:r>
      <w:r w:rsidR="00C403EC" w:rsidRPr="00042923">
        <w:rPr>
          <w:bCs/>
          <w:lang w:val="en-GB"/>
        </w:rPr>
        <w:t>=</w:t>
      </w:r>
      <w:r w:rsidR="00DA6106" w:rsidRPr="00042923">
        <w:rPr>
          <w:bCs/>
          <w:lang w:val="en-GB"/>
        </w:rPr>
        <w:t xml:space="preserve"> </w:t>
      </w:r>
      <w:r w:rsidR="00C403EC" w:rsidRPr="00042923">
        <w:rPr>
          <w:bCs/>
          <w:lang w:val="en-GB"/>
        </w:rPr>
        <w:t>0.02, and p</w:t>
      </w:r>
      <w:r w:rsidR="00DA6106" w:rsidRPr="00042923">
        <w:rPr>
          <w:bCs/>
          <w:lang w:val="en-GB"/>
        </w:rPr>
        <w:t xml:space="preserve"> </w:t>
      </w:r>
      <w:r w:rsidR="00C403EC" w:rsidRPr="00042923">
        <w:rPr>
          <w:bCs/>
          <w:lang w:val="en-GB"/>
        </w:rPr>
        <w:t>=</w:t>
      </w:r>
      <w:r w:rsidR="00DA6106" w:rsidRPr="00042923">
        <w:rPr>
          <w:bCs/>
          <w:lang w:val="en-GB"/>
        </w:rPr>
        <w:t xml:space="preserve"> </w:t>
      </w:r>
      <w:r w:rsidR="00C403EC" w:rsidRPr="00042923">
        <w:rPr>
          <w:bCs/>
          <w:lang w:val="en-GB"/>
        </w:rPr>
        <w:t xml:space="preserve">0.036 respectively), although not to the same </w:t>
      </w:r>
      <w:del w:id="351" w:author="mnoonan" w:date="2022-08-26T15:01:00Z">
        <w:r w:rsidR="00C403EC" w:rsidRPr="00042923" w:rsidDel="000A535C">
          <w:rPr>
            <w:bCs/>
            <w:lang w:val="en-GB"/>
          </w:rPr>
          <w:delText xml:space="preserve">level </w:delText>
        </w:r>
      </w:del>
      <w:ins w:id="352" w:author="mnoonan" w:date="2022-08-26T15:01:00Z">
        <w:r w:rsidR="000A535C">
          <w:rPr>
            <w:bCs/>
            <w:lang w:val="en-GB"/>
          </w:rPr>
          <w:t>extent</w:t>
        </w:r>
        <w:r w:rsidR="000A535C" w:rsidRPr="00042923">
          <w:rPr>
            <w:bCs/>
            <w:lang w:val="en-GB"/>
          </w:rPr>
          <w:t xml:space="preserve"> </w:t>
        </w:r>
      </w:ins>
      <w:r w:rsidR="00C403EC" w:rsidRPr="00042923">
        <w:rPr>
          <w:bCs/>
          <w:lang w:val="en-GB"/>
        </w:rPr>
        <w:t xml:space="preserve">as the </w:t>
      </w:r>
      <w:del w:id="353" w:author="mnoonan" w:date="2022-08-26T15:01:00Z">
        <w:r w:rsidR="00C403EC" w:rsidRPr="00042923" w:rsidDel="000A535C">
          <w:rPr>
            <w:bCs/>
            <w:lang w:val="en-GB"/>
          </w:rPr>
          <w:delText xml:space="preserve">CT+, </w:delText>
        </w:r>
      </w:del>
      <w:ins w:id="354" w:author="mnoonan" w:date="2022-08-26T15:01:00Z">
        <w:r w:rsidR="000A535C">
          <w:rPr>
            <w:bCs/>
            <w:lang w:val="en-GB"/>
          </w:rPr>
          <w:t>positive control</w:t>
        </w:r>
      </w:ins>
      <w:ins w:id="355" w:author="mnoonan" w:date="2022-08-26T15:02:00Z">
        <w:r w:rsidR="003B5306">
          <w:rPr>
            <w:bCs/>
            <w:lang w:val="en-GB"/>
          </w:rPr>
          <w:t>,</w:t>
        </w:r>
      </w:ins>
      <w:ins w:id="356" w:author="mnoonan" w:date="2022-08-26T15:01:00Z">
        <w:r w:rsidR="000A535C">
          <w:rPr>
            <w:bCs/>
            <w:lang w:val="en-GB"/>
          </w:rPr>
          <w:t xml:space="preserve"> </w:t>
        </w:r>
      </w:ins>
      <w:r w:rsidR="00C403EC" w:rsidRPr="00042923">
        <w:rPr>
          <w:bCs/>
          <w:lang w:val="en-GB"/>
        </w:rPr>
        <w:t>as</w:t>
      </w:r>
      <w:ins w:id="357" w:author="mnoonan" w:date="2022-08-26T15:02:00Z">
        <w:r w:rsidR="003B5306">
          <w:rPr>
            <w:bCs/>
            <w:lang w:val="en-GB"/>
          </w:rPr>
          <w:t xml:space="preserve"> was</w:t>
        </w:r>
      </w:ins>
      <w:r w:rsidR="00C403EC" w:rsidRPr="00042923">
        <w:rPr>
          <w:bCs/>
          <w:lang w:val="en-GB"/>
        </w:rPr>
        <w:t xml:space="preserve"> seen </w:t>
      </w:r>
      <w:del w:id="358" w:author="mnoonan" w:date="2022-08-26T15:01:00Z">
        <w:r w:rsidR="00C403EC" w:rsidRPr="00042923" w:rsidDel="000A535C">
          <w:rPr>
            <w:bCs/>
            <w:lang w:val="en-GB"/>
          </w:rPr>
          <w:delText>in B0.05 and B0.1.</w:delText>
        </w:r>
      </w:del>
      <w:ins w:id="359" w:author="mnoonan" w:date="2022-08-26T15:01:00Z">
        <w:r w:rsidR="000A535C">
          <w:rPr>
            <w:bCs/>
            <w:lang w:val="en-GB"/>
          </w:rPr>
          <w:t xml:space="preserve">in sperm exposed to the </w:t>
        </w:r>
        <w:r w:rsidR="000A535C">
          <w:t>0.05 and</w:t>
        </w:r>
        <w:r w:rsidR="000A535C" w:rsidRPr="003B7AE9">
          <w:t xml:space="preserve"> </w:t>
        </w:r>
        <w:r w:rsidR="000A535C">
          <w:rPr>
            <w:lang w:val="en-GB"/>
          </w:rPr>
          <w:t xml:space="preserve">0.1 </w:t>
        </w:r>
        <w:proofErr w:type="spellStart"/>
        <w:r w:rsidR="000A535C" w:rsidRPr="00042923">
          <w:rPr>
            <w:lang w:val="en-GB"/>
          </w:rPr>
          <w:t>μm</w:t>
        </w:r>
        <w:proofErr w:type="spellEnd"/>
        <w:r w:rsidR="000A535C">
          <w:rPr>
            <w:lang w:val="en-GB"/>
          </w:rPr>
          <w:t xml:space="preserve"> beads.</w:t>
        </w:r>
      </w:ins>
    </w:p>
    <w:p w14:paraId="48E6031E" w14:textId="77777777" w:rsidR="00C403EC" w:rsidRPr="00042923" w:rsidDel="004429B9" w:rsidRDefault="00C403EC" w:rsidP="00C403EC">
      <w:pPr>
        <w:pStyle w:val="Paragraph"/>
        <w:ind w:firstLine="0"/>
        <w:rPr>
          <w:del w:id="360" w:author="mnoonan" w:date="2022-08-26T15:02:00Z"/>
          <w:b/>
          <w:bCs/>
          <w:lang w:val="en-GB"/>
        </w:rPr>
      </w:pPr>
    </w:p>
    <w:p w14:paraId="61A217CD" w14:textId="77777777" w:rsidR="00A16C38" w:rsidRPr="00042923" w:rsidRDefault="00A16C38" w:rsidP="00AC2069">
      <w:pPr>
        <w:pStyle w:val="Paragraph"/>
        <w:spacing w:before="0"/>
        <w:ind w:firstLine="0"/>
        <w:rPr>
          <w:b/>
          <w:lang w:val="en-GB"/>
        </w:rPr>
      </w:pPr>
    </w:p>
    <w:p w14:paraId="227804B1" w14:textId="77777777" w:rsidR="008573F1" w:rsidRPr="00042923" w:rsidRDefault="004A10BE" w:rsidP="00AC2069">
      <w:pPr>
        <w:pStyle w:val="Paragraph"/>
        <w:spacing w:before="0"/>
        <w:ind w:firstLine="0"/>
        <w:rPr>
          <w:lang w:val="en-GB"/>
        </w:rPr>
      </w:pPr>
      <w:r w:rsidRPr="00042923">
        <w:rPr>
          <w:b/>
          <w:lang w:val="en-GB"/>
        </w:rPr>
        <w:t>Discussion</w:t>
      </w:r>
      <w:r w:rsidRPr="00042923">
        <w:rPr>
          <w:lang w:val="en-GB"/>
        </w:rPr>
        <w:t xml:space="preserve"> </w:t>
      </w:r>
    </w:p>
    <w:p w14:paraId="13F44936" w14:textId="4A8C054A" w:rsidR="00434224" w:rsidRPr="00434224" w:rsidRDefault="00434224" w:rsidP="00434224">
      <w:pPr>
        <w:pStyle w:val="Paragraph"/>
        <w:ind w:firstLine="0"/>
        <w:rPr>
          <w:ins w:id="361" w:author="mnoonan" w:date="2022-08-27T02:26:00Z"/>
          <w:bCs/>
        </w:rPr>
        <w:pPrChange w:id="362" w:author="mnoonan" w:date="2022-08-27T02:26:00Z">
          <w:pPr>
            <w:pStyle w:val="Paragraph"/>
          </w:pPr>
        </w:pPrChange>
      </w:pPr>
      <w:ins w:id="363" w:author="mnoonan" w:date="2022-08-27T02:24:00Z">
        <w:r w:rsidRPr="00434224">
          <w:rPr>
            <w:bCs/>
            <w:lang w:val="en-CA"/>
          </w:rPr>
          <w:t xml:space="preserve">This study provides the first </w:t>
        </w:r>
      </w:ins>
      <w:ins w:id="364" w:author="mnoonan" w:date="2022-08-27T02:28:00Z">
        <w:r>
          <w:rPr>
            <w:bCs/>
            <w:lang w:val="en-CA"/>
          </w:rPr>
          <w:t>comprehensive evaluation o</w:t>
        </w:r>
      </w:ins>
      <w:ins w:id="365" w:author="mnoonan" w:date="2022-08-27T02:29:00Z">
        <w:r>
          <w:rPr>
            <w:bCs/>
            <w:lang w:val="en-CA"/>
          </w:rPr>
          <w:t>f</w:t>
        </w:r>
      </w:ins>
      <w:ins w:id="366" w:author="mnoonan" w:date="2022-08-27T02:28:00Z">
        <w:r>
          <w:rPr>
            <w:bCs/>
            <w:lang w:val="en-CA"/>
          </w:rPr>
          <w:t xml:space="preserve"> the </w:t>
        </w:r>
      </w:ins>
      <w:ins w:id="367" w:author="mnoonan" w:date="2022-08-27T02:43:00Z">
        <w:r w:rsidR="00FA2648">
          <w:rPr>
            <w:bCs/>
            <w:lang w:val="en-CA"/>
          </w:rPr>
          <w:t xml:space="preserve">detrimental </w:t>
        </w:r>
      </w:ins>
      <w:ins w:id="368" w:author="mnoonan" w:date="2022-08-27T02:28:00Z">
        <w:r>
          <w:rPr>
            <w:bCs/>
            <w:lang w:val="en-CA"/>
          </w:rPr>
          <w:t>effects of</w:t>
        </w:r>
      </w:ins>
      <w:ins w:id="369" w:author="mnoonan" w:date="2022-08-27T02:24:00Z">
        <w:r w:rsidRPr="00434224">
          <w:rPr>
            <w:bCs/>
            <w:lang w:val="en-CA"/>
          </w:rPr>
          <w:t xml:space="preserve"> </w:t>
        </w:r>
      </w:ins>
      <w:ins w:id="370" w:author="mnoonan" w:date="2022-08-27T02:28:00Z">
        <w:r>
          <w:rPr>
            <w:bCs/>
            <w:lang w:val="en-CA"/>
          </w:rPr>
          <w:t>MPs</w:t>
        </w:r>
      </w:ins>
      <w:ins w:id="371" w:author="mnoonan" w:date="2022-08-27T02:24:00Z">
        <w:r w:rsidRPr="00434224">
          <w:rPr>
            <w:bCs/>
            <w:lang w:val="en-CA"/>
          </w:rPr>
          <w:t xml:space="preserve"> contamination </w:t>
        </w:r>
      </w:ins>
      <w:ins w:id="372" w:author="mnoonan" w:date="2022-08-27T02:29:00Z">
        <w:r>
          <w:rPr>
            <w:bCs/>
            <w:lang w:val="en-CA"/>
          </w:rPr>
          <w:t>on</w:t>
        </w:r>
      </w:ins>
      <w:ins w:id="373" w:author="mnoonan" w:date="2022-08-27T02:24:00Z">
        <w:r w:rsidRPr="00434224">
          <w:rPr>
            <w:bCs/>
            <w:lang w:val="en-CA"/>
          </w:rPr>
          <w:t xml:space="preserve"> </w:t>
        </w:r>
      </w:ins>
      <w:ins w:id="374" w:author="mnoonan" w:date="2022-08-27T02:25:00Z">
        <w:r>
          <w:rPr>
            <w:bCs/>
            <w:lang w:val="en-CA"/>
          </w:rPr>
          <w:t xml:space="preserve">the </w:t>
        </w:r>
      </w:ins>
      <w:ins w:id="375" w:author="mnoonan" w:date="2022-08-27T02:29:00Z">
        <w:r>
          <w:rPr>
            <w:bCs/>
            <w:lang w:val="en-CA"/>
          </w:rPr>
          <w:t>mammalian</w:t>
        </w:r>
      </w:ins>
      <w:ins w:id="376" w:author="mnoonan" w:date="2022-08-27T02:25:00Z">
        <w:r>
          <w:rPr>
            <w:bCs/>
            <w:lang w:val="en-CA"/>
          </w:rPr>
          <w:t xml:space="preserve"> reproductive system</w:t>
        </w:r>
      </w:ins>
      <w:ins w:id="377" w:author="mnoonan" w:date="2022-08-27T02:24:00Z">
        <w:r w:rsidRPr="00434224">
          <w:rPr>
            <w:bCs/>
            <w:lang w:val="en-CA"/>
          </w:rPr>
          <w:t>.</w:t>
        </w:r>
      </w:ins>
      <w:ins w:id="378" w:author="mnoonan" w:date="2022-08-27T02:26:00Z">
        <w:r>
          <w:rPr>
            <w:bCs/>
            <w:lang w:val="en-CA"/>
          </w:rPr>
          <w:t xml:space="preserve"> </w:t>
        </w:r>
      </w:ins>
      <w:moveToRangeStart w:id="379" w:author="mnoonan" w:date="2022-08-27T02:40:00Z" w:name="move112460455"/>
      <w:moveTo w:id="380" w:author="mnoonan" w:date="2022-08-27T02:40:00Z">
        <w:del w:id="381" w:author="mnoonan" w:date="2022-08-27T02:40:00Z">
          <w:r w:rsidR="00FA2648" w:rsidRPr="00042923" w:rsidDel="00FA2648">
            <w:rPr>
              <w:bCs/>
              <w:lang w:val="en-GB"/>
            </w:rPr>
            <w:delText xml:space="preserve">In the present study, </w:delText>
          </w:r>
        </w:del>
      </w:moveTo>
      <w:ins w:id="382" w:author="mnoonan" w:date="2022-08-27T02:40:00Z">
        <w:r w:rsidR="00FA2648">
          <w:rPr>
            <w:bCs/>
            <w:lang w:val="en-GB"/>
          </w:rPr>
          <w:t>W</w:t>
        </w:r>
      </w:ins>
      <w:moveTo w:id="383" w:author="mnoonan" w:date="2022-08-27T02:40:00Z">
        <w:del w:id="384" w:author="mnoonan" w:date="2022-08-27T02:40:00Z">
          <w:r w:rsidR="00FA2648" w:rsidRPr="00042923" w:rsidDel="00FA2648">
            <w:rPr>
              <w:bCs/>
              <w:lang w:val="en-GB"/>
            </w:rPr>
            <w:delText>w</w:delText>
          </w:r>
        </w:del>
        <w:r w:rsidR="00FA2648" w:rsidRPr="00042923">
          <w:rPr>
            <w:bCs/>
            <w:lang w:val="en-GB"/>
          </w:rPr>
          <w:t xml:space="preserve">e </w:t>
        </w:r>
        <w:r w:rsidR="00FA2648">
          <w:rPr>
            <w:bCs/>
            <w:lang w:val="en-GB"/>
          </w:rPr>
          <w:t>optimized a</w:t>
        </w:r>
        <w:r w:rsidR="00FA2648" w:rsidRPr="00042923">
          <w:rPr>
            <w:bCs/>
            <w:lang w:val="en-GB"/>
          </w:rPr>
          <w:t xml:space="preserve"> protocol </w:t>
        </w:r>
        <w:del w:id="385" w:author="mnoonan" w:date="2022-08-27T02:40:00Z">
          <w:r w:rsidR="00FA2648" w:rsidRPr="00042923" w:rsidDel="00FA2648">
            <w:rPr>
              <w:bCs/>
              <w:lang w:val="en-GB"/>
            </w:rPr>
            <w:delText>to</w:delText>
          </w:r>
        </w:del>
      </w:moveTo>
      <w:ins w:id="386" w:author="mnoonan" w:date="2022-08-27T02:40:00Z">
        <w:r w:rsidR="00FA2648">
          <w:rPr>
            <w:bCs/>
            <w:lang w:val="en-GB"/>
          </w:rPr>
          <w:t>for</w:t>
        </w:r>
      </w:ins>
      <w:moveTo w:id="387" w:author="mnoonan" w:date="2022-08-27T02:40:00Z">
        <w:r w:rsidR="00FA2648" w:rsidRPr="00042923">
          <w:rPr>
            <w:bCs/>
            <w:lang w:val="en-GB"/>
          </w:rPr>
          <w:t xml:space="preserve"> isolat</w:t>
        </w:r>
      </w:moveTo>
      <w:ins w:id="388" w:author="mnoonan" w:date="2022-08-27T02:40:00Z">
        <w:r w:rsidR="00FA2648">
          <w:rPr>
            <w:bCs/>
            <w:lang w:val="en-GB"/>
          </w:rPr>
          <w:t>ing</w:t>
        </w:r>
      </w:ins>
      <w:moveTo w:id="389" w:author="mnoonan" w:date="2022-08-27T02:40:00Z">
        <w:del w:id="390" w:author="mnoonan" w:date="2022-08-27T02:40:00Z">
          <w:r w:rsidR="00FA2648" w:rsidRPr="00042923" w:rsidDel="00FA2648">
            <w:rPr>
              <w:bCs/>
              <w:lang w:val="en-GB"/>
            </w:rPr>
            <w:delText>e</w:delText>
          </w:r>
        </w:del>
        <w:r w:rsidR="00FA2648" w:rsidRPr="00042923">
          <w:rPr>
            <w:bCs/>
            <w:lang w:val="en-GB"/>
          </w:rPr>
          <w:t xml:space="preserve"> small MPs from </w:t>
        </w:r>
        <w:r w:rsidR="00FA2648">
          <w:rPr>
            <w:bCs/>
            <w:lang w:val="en-GB"/>
          </w:rPr>
          <w:t>follicular</w:t>
        </w:r>
        <w:r w:rsidR="00FA2648" w:rsidRPr="00042923">
          <w:rPr>
            <w:bCs/>
            <w:lang w:val="en-GB"/>
          </w:rPr>
          <w:t xml:space="preserve"> fluid and have shown</w:t>
        </w:r>
        <w:r w:rsidR="00FA2648">
          <w:rPr>
            <w:bCs/>
            <w:lang w:val="en-GB"/>
          </w:rPr>
          <w:t>,</w:t>
        </w:r>
        <w:r w:rsidR="00FA2648" w:rsidRPr="00042923">
          <w:rPr>
            <w:bCs/>
            <w:lang w:val="en-GB"/>
          </w:rPr>
          <w:t xml:space="preserve"> for the first time, that MPs are present in bovine follicular fluid.</w:t>
        </w:r>
      </w:moveTo>
      <w:moveToRangeEnd w:id="379"/>
      <w:ins w:id="391" w:author="mnoonan" w:date="2022-08-27T02:42:00Z">
        <w:r w:rsidR="00FA2648">
          <w:rPr>
            <w:bCs/>
            <w:lang w:val="en-GB"/>
          </w:rPr>
          <w:t xml:space="preserve"> </w:t>
        </w:r>
      </w:ins>
      <w:ins w:id="392" w:author="mnoonan" w:date="2022-08-27T02:30:00Z">
        <w:r w:rsidR="006448F8">
          <w:rPr>
            <w:bCs/>
            <w:lang w:val="en-CA"/>
          </w:rPr>
          <w:t xml:space="preserve">From our </w:t>
        </w:r>
        <w:r w:rsidR="006448F8">
          <w:rPr>
            <w:bCs/>
            <w:i/>
            <w:iCs/>
            <w:lang w:val="en-CA"/>
          </w:rPr>
          <w:t xml:space="preserve">in </w:t>
        </w:r>
        <w:r w:rsidR="006448F8" w:rsidRPr="006448F8">
          <w:rPr>
            <w:bCs/>
            <w:i/>
            <w:iCs/>
            <w:lang w:val="en-CA"/>
          </w:rPr>
          <w:t>vitro</w:t>
        </w:r>
        <w:r w:rsidR="006448F8">
          <w:rPr>
            <w:bCs/>
            <w:lang w:val="en-CA"/>
          </w:rPr>
          <w:t xml:space="preserve"> analyses, we found </w:t>
        </w:r>
      </w:ins>
      <w:ins w:id="393" w:author="mnoonan" w:date="2022-08-27T02:31:00Z">
        <w:r w:rsidR="006448F8">
          <w:rPr>
            <w:bCs/>
            <w:lang w:val="en-CA"/>
          </w:rPr>
          <w:t>that t</w:t>
        </w:r>
      </w:ins>
      <w:ins w:id="394" w:author="mnoonan" w:date="2022-08-27T02:29:00Z">
        <w:r w:rsidR="006448F8" w:rsidRPr="006448F8">
          <w:rPr>
            <w:bCs/>
            <w:lang w:val="en-CA"/>
          </w:rPr>
          <w:t>he</w:t>
        </w:r>
        <w:r w:rsidR="006448F8">
          <w:rPr>
            <w:bCs/>
            <w:lang w:val="en-CA"/>
          </w:rPr>
          <w:t xml:space="preserve"> concentrations of MPs that </w:t>
        </w:r>
      </w:ins>
      <w:ins w:id="395" w:author="mnoonan" w:date="2022-08-27T02:34:00Z">
        <w:r w:rsidR="000C5FB5">
          <w:rPr>
            <w:bCs/>
            <w:lang w:val="en-CA"/>
          </w:rPr>
          <w:t>occurred</w:t>
        </w:r>
      </w:ins>
      <w:ins w:id="396" w:author="mnoonan" w:date="2022-08-27T02:30:00Z">
        <w:r w:rsidR="006448F8">
          <w:rPr>
            <w:bCs/>
            <w:lang w:val="en-CA"/>
          </w:rPr>
          <w:t xml:space="preserve"> in bovine</w:t>
        </w:r>
      </w:ins>
      <w:ins w:id="397" w:author="mnoonan" w:date="2022-08-27T02:26:00Z">
        <w:r w:rsidRPr="00434224">
          <w:rPr>
            <w:bCs/>
          </w:rPr>
          <w:t xml:space="preserve"> </w:t>
        </w:r>
      </w:ins>
      <w:ins w:id="398" w:author="mnoonan" w:date="2022-08-27T02:27:00Z">
        <w:r>
          <w:rPr>
            <w:bCs/>
          </w:rPr>
          <w:t>follicular fluid</w:t>
        </w:r>
      </w:ins>
      <w:ins w:id="399" w:author="mnoonan" w:date="2022-08-27T02:26:00Z">
        <w:r w:rsidRPr="00434224">
          <w:rPr>
            <w:bCs/>
          </w:rPr>
          <w:t xml:space="preserve"> were high</w:t>
        </w:r>
      </w:ins>
      <w:ins w:id="400" w:author="mnoonan" w:date="2022-08-27T02:27:00Z">
        <w:r>
          <w:rPr>
            <w:bCs/>
          </w:rPr>
          <w:t xml:space="preserve"> enough to</w:t>
        </w:r>
      </w:ins>
      <w:ins w:id="401" w:author="mnoonan" w:date="2022-08-27T02:34:00Z">
        <w:r w:rsidR="000C5FB5">
          <w:rPr>
            <w:bCs/>
          </w:rPr>
          <w:t xml:space="preserve"> </w:t>
        </w:r>
      </w:ins>
      <w:ins w:id="402" w:author="mnoonan" w:date="2022-08-27T02:41:00Z">
        <w:r w:rsidR="00FA2648">
          <w:rPr>
            <w:bCs/>
          </w:rPr>
          <w:t>compromise</w:t>
        </w:r>
      </w:ins>
      <w:ins w:id="403" w:author="mnoonan" w:date="2022-08-27T02:27:00Z">
        <w:r>
          <w:rPr>
            <w:bCs/>
          </w:rPr>
          <w:t xml:space="preserve"> </w:t>
        </w:r>
      </w:ins>
      <w:ins w:id="404" w:author="mnoonan" w:date="2022-08-27T02:35:00Z">
        <w:r w:rsidR="000C5FB5">
          <w:rPr>
            <w:bCs/>
          </w:rPr>
          <w:t>t</w:t>
        </w:r>
      </w:ins>
      <w:ins w:id="405" w:author="mnoonan" w:date="2022-08-27T02:32:00Z">
        <w:r w:rsidR="006448F8">
          <w:rPr>
            <w:bCs/>
          </w:rPr>
          <w:t>he normal functioning of</w:t>
        </w:r>
        <w:proofErr w:type="spellStart"/>
        <w:r w:rsidR="006448F8">
          <w:rPr>
            <w:bCs/>
          </w:rPr>
          <w:t xml:space="preserve"> </w:t>
        </w:r>
        <w:proofErr w:type="spellEnd"/>
        <w:r w:rsidR="006448F8">
          <w:rPr>
            <w:bCs/>
          </w:rPr>
          <w:t>b</w:t>
        </w:r>
      </w:ins>
      <w:ins w:id="406" w:author="mnoonan" w:date="2022-08-27T02:31:00Z">
        <w:r w:rsidR="006448F8">
          <w:rPr>
            <w:bCs/>
          </w:rPr>
          <w:t>oth male and female</w:t>
        </w:r>
      </w:ins>
      <w:ins w:id="407" w:author="mnoonan" w:date="2022-08-27T02:32:00Z">
        <w:r w:rsidR="006448F8">
          <w:rPr>
            <w:bCs/>
          </w:rPr>
          <w:t xml:space="preserve"> gametes.</w:t>
        </w:r>
      </w:ins>
      <w:ins w:id="408" w:author="mnoonan" w:date="2022-08-27T02:43:00Z">
        <w:r w:rsidR="00FA2648">
          <w:rPr>
            <w:bCs/>
          </w:rPr>
          <w:t xml:space="preserve"> Collecti</w:t>
        </w:r>
      </w:ins>
      <w:ins w:id="409" w:author="mnoonan" w:date="2022-08-27T02:44:00Z">
        <w:r w:rsidR="00FA2648">
          <w:rPr>
            <w:bCs/>
          </w:rPr>
          <w:t xml:space="preserve">vely, these findings </w:t>
        </w:r>
      </w:ins>
      <w:ins w:id="410" w:author="mnoonan" w:date="2022-08-27T02:46:00Z">
        <w:r w:rsidR="0023106F">
          <w:rPr>
            <w:bCs/>
          </w:rPr>
          <w:t>evidence as to</w:t>
        </w:r>
      </w:ins>
      <w:ins w:id="411" w:author="mnoonan" w:date="2022-08-27T02:44:00Z">
        <w:r w:rsidR="00FA2648">
          <w:rPr>
            <w:bCs/>
          </w:rPr>
          <w:t xml:space="preserve"> how the billions of tons of MP pollution scattered across the planet</w:t>
        </w:r>
        <w:r w:rsidR="0023106F">
          <w:rPr>
            <w:bCs/>
          </w:rPr>
          <w:t xml:space="preserve"> may be contributing </w:t>
        </w:r>
      </w:ins>
      <w:ins w:id="412" w:author="mnoonan" w:date="2022-08-27T02:45:00Z">
        <w:r w:rsidR="0023106F">
          <w:rPr>
            <w:bCs/>
          </w:rPr>
          <w:t xml:space="preserve">to the widespread </w:t>
        </w:r>
        <w:r w:rsidR="0023106F" w:rsidRPr="00CD0C26">
          <w:rPr>
            <w:bCs/>
            <w:lang w:val="en-CA"/>
          </w:rPr>
          <w:t xml:space="preserve">increase in the rates of reproductive dysfunctions and gamete abnormalities, reductions in gamete production, and altered embryo development </w:t>
        </w:r>
      </w:ins>
      <w:ins w:id="413" w:author="mnoonan" w:date="2022-08-27T02:46:00Z">
        <w:r w:rsidR="0023106F">
          <w:rPr>
            <w:bCs/>
            <w:lang w:val="en-CA"/>
          </w:rPr>
          <w:t>that have been increasing over recent decades</w:t>
        </w:r>
      </w:ins>
      <w:ins w:id="414" w:author="mnoonan" w:date="2022-08-27T02:45:00Z">
        <w:r w:rsidR="0023106F">
          <w:rPr>
            <w:bCs/>
            <w:lang w:val="en-CA"/>
          </w:rPr>
          <w:t xml:space="preserve"> </w:t>
        </w:r>
        <w:r w:rsidR="0023106F" w:rsidRPr="00CD0C26">
          <w:rPr>
            <w:bCs/>
            <w:lang w:val="en-CA"/>
          </w:rPr>
          <w:fldChar w:fldCharType="begin" w:fldLock="1"/>
        </w:r>
        <w:r w:rsidR="0023106F">
          <w:rPr>
            <w:bCs/>
            <w:lang w:val="en-CA"/>
          </w:rPr>
          <w:instrText>ADDIN CSL_CITATION {"citationItems":[{"id":"ITEM-1","itemData":{"DOI":"10.1038/srep29318","ISSN":"2045-2322","PMID":"27384909","abstract":"Increasing evidence supports an association between exposure to endocrine disruptors, such as the xenoestrogen bisphenol A (BPA), a commonly used plasticiser, and the developmental programming of offspring health. To date however animal studies to investigate a direct causal have mainly focussed on supra-environmental BPA concentrations, without investigating the effect on the early embryo. In this study we investigated the effect of acute BPA exposure (days 3.5 to 7.5 post-fertilisation) at environmentally relevant concentrations (1 and 10 ng/mL) on in vitro bovine embryo development, quality and metabolism. We then examined whether culturing embryos in the presence of the oestrogen receptor inhibitor fulvestrant could negate effects of BPA and 17β-oestradiol (E2). Exposure to BPA or E2 (10 ng/mL) decreased blastocyst rate and the percentage of transferrable quality embryos, without affecting cell number, lineage allocation or metabolic gene expression compared to untreated embryos. Notably, blastocysts exposed to BPA and E2 (10 ng/mL) displayed an increase in glucose consumption. The presence of fulvestrant however negated the adverse developmental and metabolic effects, suggesting BPA elicits its effects via oestrogen-mediated pathways. This study demonstrates that even acute exposure to an environmentally relevant BPA concentration can affect early embryo development and metabolism. These may have long-term health consequences on an individual.","author":[{"dropping-particle":"","family":"Choi","given":"Bom-Ie","non-dropping-particle":"","parse-names":false,"suffix":""},{"dropping-particle":"","family":"Harvey","given":"Alexandra J.","non-dropping-particle":"","parse-names":false,"suffix":""},{"dropping-particle":"","family":"Green","given":"Mark P.","non-dropping-particle":"","parse-names":false,"suffix":""}],"container-title":"Scientific Reports","id":"ITEM-1","issue":"1","issued":{"date-parts":[["2016"]]},"page":"29318","publisher":"Nature Publishing Group","title":"Bisphenol A affects early bovine embryo development and metabolism that is negated by an oestrogen receptor inhibitor","type":"article-journal","volume":"6"},"uris":["http://www.mendeley.com/documents/?uuid=32c263d0-0ee9-43bb-a992-b7070ebdef6f"]},{"id":"ITEM-2","itemData":{"DOI":"10.1016/j.ygcen.2004.06.011","ISSN":"00166480","PMID":"15364205","abstract":"Many chemicals released into the environment have the capacity to disrupt the normal development of aquatic animals. We investigated the influence of nonylphenol (NP), bisphenol-A (BPA), and 17β-estradiol (E2) on developing Xenopus laevis embryos, as a model animal in the aquatic environment. Embryos were exposed to eight different concentrations of NP, BPA or E2 between 3 and 96 h post-fertilization (p.f.). Short body length, microcephaly, flexure, edema, and abnormal gut coiling were induced by 20 μM NP, BPA or 10 μM E2 by 96 h p.f. To clarify sensitive stages to these compounds, embryos were exposed to chemicals for 45 or 48 h starting at different developmental stages and experiments were terminated 96 h p.f. BPA and NP induced abnormalities in developing X. laevis, though the sensitive stages of embryos to these chemicals are different, BPA affecting earlier stages and NP affecting at later stages. To analyze the functional mechanisms of BPA and NP in induction of morphological changes, we adapted a DNA array technology and identified 6 X. laevis genes, XIRG, α skeletal tropomyosin, cyclin G1, HGF, troponin C2, and ribosomal protein L9. These findings may provide important clues to elucidate common mechanisms underlying teratogenic effects of these chemicals. © 2004 Elsevier Inc. All rights reserved.","author":[{"dropping-particle":"","family":"Sone","given":"Kiyoaki","non-dropping-particle":"","parse-names":false,"suffix":""},{"dropping-particle":"","family":"Hinago","given":"Megumi","non-dropping-particle":"","parse-names":false,"suffix":""},{"dropping-particle":"","family":"Kitayama","given":"Atsushi","non-dropping-particle":"","parse-names":false,"suffix":""},{"dropping-particle":"","family":"Morokuma","given":"Junji","non-dropping-particle":"","parse-names":false,"suffix":""},{"dropping-particle":"","family":"Ueno","given":"Naoto","non-dropping-particle":"","parse-names":false,"suffix":""},{"dropping-particle":"","family":"Watanabe","given":"Hajime","non-dropping-particle":"","parse-names":false,"suffix":""},{"dropping-particle":"","family":"Iguchi","given":"Taisen","non-dropping-particle":"","parse-names":false,"suffix":""}],"container-title":"General and Comparative Endocrinology","id":"ITEM-2","issue":"3","issued":{"date-parts":[["2004"]]},"page":"228-236","title":"Effects of 17β-estradiol, nonylphenol, and bisphenol-A on developing Xenopus laevis embryos","type":"article-journal","volume":"138"},"uris":["http://www.mendeley.com/documents/?uuid=a2d91984-cbe1-4d36-bf4d-bc04c520cb89"]},{"id":"ITEM-3","itemData":{"DOI":"10.3390/ijerph18052392","ISSN":"1660-4601","PMID":"33804513","abstract":"Much of the planet is swimming in discarded plastic, which is harming animal and possibly human health. Once at sea, sunlight, wind, and wave action break down plastic waste into small particles: the microplastics (MPs). Currently, particular attention has been drawn to their effects on aquatic environments but the health risks, especially in mammals, are poorly known. These non-biodegradable materials can act as a vector for environmental pollutants, can be ingested by humans in food and water, and can enter and accumulate in human tissues with a possible risk for heath. Recent studies revealed the deleterious effects of MPs exposure in male reproduction and sperm quality, making them a potential hazard to reproductive success. This manuscript summarizes the main changes in sperm quality along the lifespan and the upcoming studies on the effects of MPs in male fertility in mammals.","author":[{"dropping-particle":"","family":"D'Angelo","given":"Stefania","non-dropping-particle":"","parse-names":false,"suffix":""},{"dropping-particle":"","family":"Meccariello","given":"Rosaria","non-dropping-particle":"","parse-names":false,"suffix":""}],"container-title":"International Journal of Environmental Research and Public Health","id":"ITEM-3","issue":"5","issued":{"date-parts":[["2021","3","1"]]},"page":"2392","title":"Microplastics: A Threat for Male Fertility","type":"article-journal","volume":"18"},"uris":["http://www.mendeley.com/documents/?uuid=b848d921-121d-46c1-8046-76279a0da12c"]},{"id":"ITEM-4","itemData":{"DOI":"10.1590/S1677-5538.IBJU.2014.01.15","ISSN":"16775538","abstract":"INTRODUCTION: The aim of this study was to evaluate the effect of selective serotonin reuptake inhibitors (SSRIs) on testicular tissue and serum malondialdehyde (MDA) levels in rats.\\n\\nMATERIALS AND METHODS: A total of 40 male Wistar albino rats, 5.5-6 months old, were equally divided at random into five groups: group 1 was the control group, group 2 received sertraline 10mg/kg (p.o), group 3 was administered fluoxetine 10mg/kg (p.o), group 4 received escitalopram 10mg/kg (p.o), and group 5 (n = 8) was administered paroxetine 20mg/kg. Each dose was administered orally for two months. Johnsen's criteria were used to categorize spermatogenesis. Johnsen's method assigns a score of 1 to 10 to each tubule cross-section examined. In this system, a Johnsen score of 9 and 10 indicates normal histology. Serum luteinizing hormone (LH), follicle-stimulating hormone (FSH), and testosterone levels were evaluated. Serum MDA levels were also measured.\\n\\nRESULTS: The mean Johnsen scores were 9.36 ± 0.33, 9.29 ± 0.32, 8.86 ± 0.48, 9.10 ± 0.56, and 8.33 ± 0.90 in control group, sertraline group, fluoxetine group, escitalopram group, and paroxetine group, respectively. The Johnsen score was significantly lower for paroxetine group compared with the control group (p &lt; 0.05). The mean FSH level increased only in the sertraline group. With the exception of the fluoxetine group, the testosterone levels were lower in all groups compared with the control group. The total testosterone level was significantly lower in the sertraline group compared with the control group [40.87 (22.37-46.8) vs. 15.87 (13.53-19.88), p &lt; 0.01]. There were no significant differences between the groups with respect to the MDA and LH levels (p = 0.090 and p = 0.092).\\n\\nCONCLUSION: These data suggest that SSRIs have a negative effect on testicular tissues. This negative impact is markedly greater in the paroxetine group. To determine the exact mechanism of action of these drugs on testicular tissue, well-designed randomized controlled clinical studies are needed on a larger population.","author":[{"dropping-particle":"","family":"Erdemir","given":"Fikret","non-dropping-particle":"","parse-names":false,"suffix":""},{"dropping-particle":"","family":"Atilgan","given":"Dogan","non-dropping-particle":"","parse-names":false,"suffix":""},{"dropping-particle":"","family":"Firat","given":"Fatih","non-dropping-particle":"","parse-names":false,"suffix":""},{"dropping-particle":"","family":"Markoc","given":"Fatma","non-dropping-particle":"","parse-names":false,"suffix":""},{"dropping-particle":"","family":"Parlaktas","given":"Bekir Suha","non-dropping-particle":"","parse-names":false,"suffix":""},{"dropping-particle":"","family":"Sogut","given":"Erkan","non-dropping-particle":"","parse-names":false,"suffix":""}],"container-title":"International Braz J Urol","id":"ITEM-4","issue":"1","issued":{"date-parts":[["2014"]]},"page":"100-108","title":"The effect of Sertraline, Paroxetine, Fluoxetine and Escitalopram on testicular tissue and oxidative stress parameters in rats","type":"article-journal","volume":"40"},"uris":["http://www.mendeley.com/documents/?uuid=2ae3f369-a82e-4c0e-8b60-fc5e1ed373df"]},{"id":"ITEM-5","itemData":{"DOI":"10.1186/s13148-015-0155-4","ISSN":"1868-7075","PMID":"26566402","abstract":"The correlation between epigenetics and human reproduction represents a very interesting field of study, mainly due to the possible transgenerational effects related to epigenetic modifications of male and female gametes. In the present review, we focused our attention to the role played by epigenetics on male reproduction, evidencing at least four different levels at which sperm epigenetic modifications could affect reproduction: (1) spermatogenesis failure; (2) embryo development; (3) outcome of assisted reproduction technique (ART) protocols, mainly as concerning genomic imprinting; and (4) long-term effects during the offspring lifetime. The environmental agents responsible for epigenetic modifications are also examined, suggesting that the control of paternal lifestyle prior to conception could represent in the next future a novel hot topic in the management of human reproduction.","author":[{"dropping-particle":"","family":"Stuppia","given":"Liborio","non-dropping-particle":"","parse-names":false,"suffix":""},{"dropping-particle":"","family":"Franzago","given":"Marica","non-dropping-particle":"","parse-names":false,"suffix":""},{"dropping-particle":"","family":"Ballerini","given":"Patrizia","non-dropping-particle":"","parse-names":false,"suffix":""},{"dropping-particle":"","family":"Gatta","given":"Valentina","non-dropping-particle":"","parse-names":false,"suffix":""},{"dropping-particle":"","family":"Antonucci","given":"Ivana","non-dropping-particle":"","parse-names":false,"suffix":""}],"container-title":"Clinical epigenetics","id":"ITEM-5","issued":{"date-parts":[["2015"]]},"page":"120","publisher":"Clinical Epigenetics","title":"Epigenetics and male reproduction: the consequences of paternal lifestyle on fertility, embryo development, and children lifetime health.","type":"article-journal","volume":"7"},"uris":["http://www.mendeley.com/documents/?uuid=34b101fc-2e1f-44b5-b094-5a2758441ab5"]},{"id":"ITEM-6","itemData":{"DOI":"10.1530/JOE-17-0023","ISSN":"1479-6805","PMID":"28356401","abstract":"Endocrine disrupting chemicals are ubiquitous chemicals that exhibit endocrine disrupting properties in both humans and animals. Female reproduction is an important process, which is regulated by hormones and is susceptible to the effects of exposure to endocrine disrupting chemicals. Disruptions in female reproductive functions by endocrine disrupting chemicals may result in subfertility, infertility, improper hormone production, estrous and menstrual cycle abnormalities, anovulation, and early reproductive senescence. This review summarizes the effects of a variety of synthetic endocrine disrupting chemicals on fertility during adult life. The chemicals covered in this review are pesticides (organochlorines, organophosphates, carbamates, pyrethroids, and triazines), heavy metals (arsenic, lead, and mercury), diethylstilbesterol, plasticizer alternatives (di-(2-ethylhexyl) phthalate and bisphenol A alternatives), 2,3,7,8-tetrachlorodibenzo-p-dioxin, nonylphenol, polychlorinated biphenyls, triclosan, and parabens. This review focuses on the hypothalamus, pituitary, ovary, and uterus because together they regulate normal female fertility and the onset of reproductive senescence. The literature shows that several endocrine disrupting chemicals have endocrine disrupting abilities in females during adult life, causing fertility abnormalities in both humans and animals.","author":[{"dropping-particle":"","family":"Rattan","given":"Saniya","non-dropping-particle":"","parse-names":false,"suffix":""},{"dropping-particle":"","family":"Zhou","given":"Changqing","non-dropping-particle":"","parse-names":false,"suffix":""},{"dropping-particle":"","family":"Chiang","given":"Catheryne","non-dropping-particle":"","parse-names":false,"suffix":""},{"dropping-particle":"","family":"Mahalingam","given":"Sharada","non-dropping-particle":"","parse-names":false,"suffix":""},{"dropping-particle":"","family":"Brehm","given":"Emily","non-dropping-particle":"","parse-names":false,"suffix":""},{"dropping-particle":"","family":"Flaws","given":"Jodi A","non-dropping-particle":"","parse-names":false,"suffix":""}],"container-title":"The Journal of endocrinology","id":"ITEM-6","issue":"3","issued":{"date-parts":[["2017","6"]]},"page":"R109-R129","title":"Exposure to endocrine disruptors during adulthood: consequences for female fertility.","type":"article-journal","volume":"233"},"uris":["http://www.mendeley.com/documents/?uuid=57e97264-2c73-49eb-9dbc-b627b8b8593e"]},{"id":"ITEM-7","itemData":{"DOI":"10.1016/j.reprotox.2014.06.008","ISSN":"1873-1708","PMID":"24994688","abstract":"Phthalates are the diverse group of compounds abundantly present in environment. The present study shows the estrogenic potential of diethyl phthalate (DEP). The data showed that DEP increased the transactivation of ER in CHO and MCF-7 cells suggesting its interaction with ER. In vivo parameters like increased uterine epithelial cell height and up regulation of various steroidogenic genes were also observed in adult female rats. Our uterotrophic assay data from immature female rats suggested that DEP treatment resulted in augmentation of uterine weight as well as luminal epithelial cell heights in both vaginal and uterine tissues. Further, DEP was able to upregulate pS2 gene expression with simultaneous activation of MAPK pathway as demonstrated by increased p-ERK/ERK ratio. Taken together, the present data suggests that DEP acts as an estrogenic compound and based on these data further detailed studies would reveal its mode of action at cellular levels.","author":[{"dropping-particle":"","family":"Kumar","given":"Narender","non-dropping-particle":"","parse-names":false,"suffix":""},{"dropping-particle":"","family":"Sharan","given":"Shruti","non-dropping-particle":"","parse-names":false,"suffix":""},{"dropping-particle":"","family":"Srivastava","given":"Swati","non-dropping-particle":"","parse-names":false,"suffix":""},{"dropping-particle":"","family":"Roy","given":"Partha","non-dropping-particle":"","parse-names":false,"suffix":""}],"container-title":"Reproductive toxicology (Elmsford, N.Y.)","id":"ITEM-7","issued":{"date-parts":[["2014","11"]]},"page":"12-26","title":"Assessment of estrogenic potential of diethyl phthalate in female reproductive system involving both genomic and non-genomic actions.","type":"article-journal","volume":"49"},"uris":["http://www.mendeley.com/documents/?uuid=78d1d42a-95f9-4c0b-b60d-391fa6bf37cf"]},{"id":"ITEM-8","itemData":{"DOI":"10.1016/j.reprotox.2016.04.005","ISSN":"1873-1708","PMID":"27067915","abstract":"Evidence from toxicological studies has demonstrated that phthalates can lead to reduced fertility through effects on folliculogenesis, oocyte maturation and embryonic development, but human data are limited. Concentrations of eight phthalate metabolites in 110 follicular fluid (FF) and urine samples collected from 112 women attending an infertility clinic in Wuhan, China were quantified, and correlations between paired matrices were explored. Associations between metabolite concentrations and in vitro fertilization (IVF) parameters were evaluated with multivariable models. Six metabolites were detected in &gt;72.73% of the FF samples. MEHP and MBP were the dominant metabolites with a median level of 2.80 and 2.05ng/mL, respectively. Significant correlations between the two matrices, urine and FF, were found for MEP (rs=0.44), and MBP (rs=0.22). FF and urinary metabolite concentrations were not associated with any IVF parameters. However, given the prevalence of phthalates exposure, further work is needed to elucidate the potential hazard on female reproduction.","author":[{"dropping-particle":"","family":"Du","given":"Yao-Yao","non-dropping-particle":"","parse-names":false,"suffix":""},{"dropping-particle":"","family":"Fang","given":"Yue-Li","non-dropping-particle":"","parse-names":false,"suffix":""},{"dropping-particle":"","family":"Wang","given":"Yi-Xin","non-dropping-particle":"","parse-names":false,"suffix":""},{"dropping-particle":"","family":"Zeng","given":"Qiang","non-dropping-particle":"","parse-names":false,"suffix":""},{"dropping-particle":"","family":"Guo","given":"Na","non-dropping-particle":"","parse-names":false,"suffix":""},{"dropping-particle":"","family":"Zhao","given":"Hua","non-dropping-particle":"","parse-names":false,"suffix":""},{"dropping-particle":"","family":"Li","given":"Yu-Feng","non-dropping-particle":"","parse-names":false,"suffix":""}],"container-title":"Reproductive toxicology (Elmsford, N.Y.)","id":"ITEM-8","issued":{"date-parts":[["2016","6"]]},"page":"142-50","title":"Follicular fluid and urinary concentrations of phthalate metabolites among infertile women and associations with in vitro fertilization parameters.","type":"article-journal","volume":"61"},"uris":["http://www.mendeley.com/documents/?uuid=b14cb764-c8cc-44f2-811f-7c213fa2821f"]},{"id":"ITEM-9","itemData":{"DOI":"10.1073/pnas.1519019113","ISSN":"0027-8424","PMID":"26831072","abstract":"Plastics are a contaminant of emerging concern accumulating in marine ecosystems. Plastics tend to break down into small particles, called microplastics, which also enter the marine environment directly as fragments from a variety of sources, including cosmetics, clothing, and industrial processes. Given their ubiquitous nature and small dimensions, the ingestion and impact of microplastics on marine life are a cause for concern, notably for filter feeders. Oysters were exposed to polystyrene microparticles, which were shown to interfere with energy uptake and allocation, reproduction, and offspring performance. A drop in energy allocation played a major role in this reproductive impairment. This study provides ground-breaking data on microplastic impacts in an invertebrate model, helping to predict ecological impact in marine ecosystems.","author":[{"dropping-particle":"","family":"Sussarellu","given":"Rossana","non-dropping-particle":"","parse-names":false,"suffix":""},{"dropping-particle":"","family":"Suquet","given":"Marc","non-dropping-particle":"","parse-names":false,"suffix":""},{"dropping-particle":"","family":"Thomas","given":"Yoann","non-dropping-particle":"","parse-names":false,"suffix":""},{"dropping-particle":"","family":"Lambert","given":"Christophe","non-dropping-particle":"","parse-names":false,"suffix":""},{"dropping-particle":"","family":"Fabioux","given":"Caroline","non-dropping-particle":"","parse-names":false,"suffix":""},{"dropping-particle":"","family":"Pernet","given":"Marie Eve Julie","non-dropping-particle":"","parse-names":false,"suffix":""},{"dropping-particle":"","family":"Goïc","given":"Nelly","non-dropping-particle":"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container-title":"Proceedings of the National Academy of Sciences","id":"ITEM-9","issue":"9","issued":{"date-parts":[["2016","3"]]},"page":"2430-2435","title":"Oyster reproduction is affected by exposure to polystyrene microplastics","type":"article-journal","volume":"113"},"uris":["http://www.mendeley.com/documents/?uuid=5057428a-e1a1-40e9-9116-8cd7ab419b04"]}],"mendeley":{"formattedCitation":"(&lt;i&gt;15&lt;/i&gt;–&lt;i&gt;23&lt;/i&gt;)","plainTextFormattedCitation":"(15–23)","previouslyFormattedCitation":"(&lt;i&gt;15&lt;/i&gt;–&lt;i&gt;23&lt;/i&gt;)"},"properties":{"noteIndex":0},"schema":"https://github.com/citation-style-language/schema/raw/master/csl-citation.json"}</w:instrText>
        </w:r>
        <w:r w:rsidR="0023106F" w:rsidRPr="00CD0C26">
          <w:rPr>
            <w:bCs/>
            <w:lang w:val="en-CA"/>
          </w:rPr>
          <w:fldChar w:fldCharType="separate"/>
        </w:r>
        <w:r w:rsidR="0023106F" w:rsidRPr="00EF196E">
          <w:rPr>
            <w:bCs/>
            <w:noProof/>
            <w:lang w:val="en-CA"/>
          </w:rPr>
          <w:t>(</w:t>
        </w:r>
        <w:r w:rsidR="0023106F" w:rsidRPr="00EF196E">
          <w:rPr>
            <w:bCs/>
            <w:i/>
            <w:noProof/>
            <w:lang w:val="en-CA"/>
          </w:rPr>
          <w:t>15</w:t>
        </w:r>
        <w:r w:rsidR="0023106F" w:rsidRPr="00EF196E">
          <w:rPr>
            <w:bCs/>
            <w:noProof/>
            <w:lang w:val="en-CA"/>
          </w:rPr>
          <w:t>–</w:t>
        </w:r>
        <w:r w:rsidR="0023106F" w:rsidRPr="00EF196E">
          <w:rPr>
            <w:bCs/>
            <w:i/>
            <w:noProof/>
            <w:lang w:val="en-CA"/>
          </w:rPr>
          <w:t>23</w:t>
        </w:r>
        <w:r w:rsidR="0023106F" w:rsidRPr="00EF196E">
          <w:rPr>
            <w:bCs/>
            <w:noProof/>
            <w:lang w:val="en-CA"/>
          </w:rPr>
          <w:t>)</w:t>
        </w:r>
        <w:r w:rsidR="0023106F" w:rsidRPr="00CD0C26">
          <w:rPr>
            <w:bCs/>
            <w:lang w:val="en-GB"/>
          </w:rPr>
          <w:fldChar w:fldCharType="end"/>
        </w:r>
        <w:r w:rsidR="0023106F" w:rsidRPr="00CD0C26">
          <w:rPr>
            <w:bCs/>
            <w:lang w:val="en-CA"/>
          </w:rPr>
          <w:t>.</w:t>
        </w:r>
      </w:ins>
    </w:p>
    <w:p w14:paraId="0B780A53" w14:textId="1DA94921" w:rsidR="00434224" w:rsidRPr="00434224" w:rsidRDefault="00434224" w:rsidP="00434224">
      <w:pPr>
        <w:pStyle w:val="Paragraph"/>
        <w:ind w:firstLine="0"/>
        <w:rPr>
          <w:ins w:id="415" w:author="mnoonan" w:date="2022-08-27T02:24:00Z"/>
          <w:bCs/>
          <w:lang w:val="en-CA"/>
        </w:rPr>
        <w:pPrChange w:id="416" w:author="mnoonan" w:date="2022-08-27T02:24:00Z">
          <w:pPr>
            <w:pStyle w:val="Paragraph"/>
          </w:pPr>
        </w:pPrChange>
      </w:pPr>
    </w:p>
    <w:p w14:paraId="22809ADD" w14:textId="3FE49FD4" w:rsidR="000C5FB5" w:rsidRPr="000C5FB5" w:rsidRDefault="000C5FB5" w:rsidP="000C5FB5">
      <w:pPr>
        <w:pStyle w:val="Paragraph"/>
        <w:ind w:firstLine="0"/>
        <w:rPr>
          <w:ins w:id="417" w:author="mnoonan" w:date="2022-08-27T02:35:00Z"/>
          <w:b/>
          <w:bCs/>
          <w:lang w:val="en-CA"/>
        </w:rPr>
        <w:pPrChange w:id="418" w:author="mnoonan" w:date="2022-08-27T02:36:00Z">
          <w:pPr>
            <w:pStyle w:val="Paragraph"/>
          </w:pPr>
        </w:pPrChange>
      </w:pPr>
      <w:ins w:id="419" w:author="mnoonan" w:date="2022-08-27T02:35:00Z">
        <w:r w:rsidRPr="000C5FB5">
          <w:rPr>
            <w:b/>
            <w:bCs/>
            <w:lang w:val="en-CA"/>
          </w:rPr>
          <w:t xml:space="preserve">Abundance of MP particles </w:t>
        </w:r>
      </w:ins>
      <w:ins w:id="420" w:author="mnoonan" w:date="2022-08-27T02:36:00Z">
        <w:r>
          <w:rPr>
            <w:b/>
            <w:bCs/>
            <w:lang w:val="en-CA"/>
          </w:rPr>
          <w:t>in bovine follicular fluid</w:t>
        </w:r>
      </w:ins>
    </w:p>
    <w:p w14:paraId="56DF42D4" w14:textId="51E40E49" w:rsidR="000C5FB5" w:rsidRPr="00042923" w:rsidRDefault="0023106F" w:rsidP="000C5FB5">
      <w:pPr>
        <w:pStyle w:val="Paragraph"/>
        <w:ind w:firstLine="0"/>
        <w:rPr>
          <w:ins w:id="421" w:author="mnoonan" w:date="2022-08-27T02:37:00Z"/>
          <w:bCs/>
          <w:lang w:val="en-GB"/>
        </w:rPr>
        <w:pPrChange w:id="422" w:author="mnoonan" w:date="2022-08-27T02:37:00Z">
          <w:pPr>
            <w:pStyle w:val="Paragraph"/>
            <w:numPr>
              <w:numId w:val="17"/>
            </w:numPr>
            <w:ind w:left="720" w:hanging="360"/>
          </w:pPr>
        </w:pPrChange>
      </w:pPr>
      <w:ins w:id="423" w:author="mnoonan" w:date="2022-08-27T02:47:00Z">
        <w:r>
          <w:rPr>
            <w:bCs/>
            <w:lang w:val="en-GB"/>
          </w:rPr>
          <w:t>Section</w:t>
        </w:r>
      </w:ins>
      <w:ins w:id="424" w:author="mnoonan" w:date="2022-08-27T02:36:00Z">
        <w:r w:rsidR="000C5FB5">
          <w:rPr>
            <w:bCs/>
            <w:lang w:val="en-GB"/>
          </w:rPr>
          <w:t xml:space="preserve"> describing the concentrations of MPs found in the bovine follicular fluid in relation to what other studies exist on</w:t>
        </w:r>
      </w:ins>
      <w:ins w:id="425" w:author="mnoonan" w:date="2022-08-27T02:37:00Z">
        <w:r w:rsidR="000C5FB5">
          <w:rPr>
            <w:bCs/>
            <w:lang w:val="en-GB"/>
          </w:rPr>
          <w:t xml:space="preserve"> mammals (and maybe in aquatic systems?).</w:t>
        </w:r>
        <w:r w:rsidR="000C5FB5" w:rsidRPr="000C5FB5">
          <w:rPr>
            <w:bCs/>
            <w:lang w:val="en-GB"/>
          </w:rPr>
          <w:t xml:space="preserve"> </w:t>
        </w:r>
        <w:r w:rsidR="000C5FB5">
          <w:rPr>
            <w:bCs/>
            <w:lang w:val="en-GB"/>
          </w:rPr>
          <w:t>Talk about Type of particles encountered in FF and other plastic related particles…</w:t>
        </w:r>
        <w:r w:rsidR="000C5FB5" w:rsidRPr="00042923">
          <w:rPr>
            <w:bCs/>
            <w:lang w:val="en-GB"/>
          </w:rPr>
          <w:tab/>
        </w:r>
        <w:r w:rsidR="000C5FB5">
          <w:rPr>
            <w:bCs/>
            <w:lang w:val="en-GB"/>
          </w:rPr>
          <w:t xml:space="preserve"> compare size and kind with other published data</w:t>
        </w:r>
      </w:ins>
    </w:p>
    <w:p w14:paraId="79138560" w14:textId="7D8FE2B5" w:rsidR="000C5FB5" w:rsidRDefault="00AF1B54" w:rsidP="00C403EC">
      <w:pPr>
        <w:pStyle w:val="Paragraph"/>
        <w:ind w:firstLine="0"/>
        <w:rPr>
          <w:ins w:id="426" w:author="mnoonan" w:date="2022-08-27T02:50:00Z"/>
          <w:bCs/>
          <w:lang w:val="en-GB"/>
        </w:rPr>
      </w:pPr>
      <w:moveToRangeStart w:id="427" w:author="mnoonan" w:date="2022-08-27T02:50:00Z" w:name="move112461050"/>
      <w:moveTo w:id="428" w:author="mnoonan" w:date="2022-08-27T02:50:00Z">
        <w:r w:rsidRPr="00042923">
          <w:rPr>
            <w:bCs/>
            <w:lang w:val="en-GB"/>
          </w:rPr>
          <w:t xml:space="preserve">Importantly, the lack of a reliable method to isolate MPs from tissues and biological fluids </w:t>
        </w:r>
      </w:moveTo>
      <w:ins w:id="429" w:author="mnoonan" w:date="2022-08-27T02:50:00Z">
        <w:r>
          <w:rPr>
            <w:bCs/>
            <w:lang w:val="en-GB"/>
          </w:rPr>
          <w:t xml:space="preserve">has heretofore </w:t>
        </w:r>
      </w:ins>
      <w:moveTo w:id="430" w:author="mnoonan" w:date="2022-08-27T02:50:00Z">
        <w:r w:rsidRPr="00042923">
          <w:rPr>
            <w:bCs/>
            <w:lang w:val="en-GB"/>
          </w:rPr>
          <w:t>hinder</w:t>
        </w:r>
      </w:moveTo>
      <w:ins w:id="431" w:author="mnoonan" w:date="2022-08-27T02:50:00Z">
        <w:r>
          <w:rPr>
            <w:bCs/>
            <w:lang w:val="en-GB"/>
          </w:rPr>
          <w:t>ed</w:t>
        </w:r>
      </w:ins>
      <w:moveTo w:id="432" w:author="mnoonan" w:date="2022-08-27T02:50:00Z">
        <w:del w:id="433" w:author="mnoonan" w:date="2022-08-27T02:50:00Z">
          <w:r w:rsidRPr="00042923" w:rsidDel="00AF1B54">
            <w:rPr>
              <w:bCs/>
              <w:lang w:val="en-GB"/>
            </w:rPr>
            <w:delText>s</w:delText>
          </w:r>
        </w:del>
        <w:r w:rsidRPr="00042923">
          <w:rPr>
            <w:bCs/>
            <w:lang w:val="en-GB"/>
          </w:rPr>
          <w:t xml:space="preserve"> our ability to </w:t>
        </w:r>
        <w:del w:id="434" w:author="mnoonan" w:date="2022-08-27T02:51:00Z">
          <w:r w:rsidRPr="00042923" w:rsidDel="00AF1B54">
            <w:rPr>
              <w:bCs/>
              <w:lang w:val="en-GB"/>
            </w:rPr>
            <w:delText xml:space="preserve">precisely </w:delText>
          </w:r>
        </w:del>
        <w:r w:rsidRPr="00042923">
          <w:rPr>
            <w:bCs/>
            <w:lang w:val="en-GB"/>
          </w:rPr>
          <w:t>investigate the presence of MPs in complex biological samples.</w:t>
        </w:r>
      </w:moveTo>
      <w:moveToRangeEnd w:id="427"/>
    </w:p>
    <w:p w14:paraId="1CB87414" w14:textId="77777777" w:rsidR="00AF1B54" w:rsidRDefault="00AF1B54" w:rsidP="00C403EC">
      <w:pPr>
        <w:pStyle w:val="Paragraph"/>
        <w:ind w:firstLine="0"/>
        <w:rPr>
          <w:ins w:id="435" w:author="mnoonan" w:date="2022-08-27T02:37:00Z"/>
          <w:bCs/>
          <w:lang w:val="en-GB"/>
        </w:rPr>
      </w:pPr>
    </w:p>
    <w:p w14:paraId="1E239EF9" w14:textId="75647BAD" w:rsidR="000C5FB5" w:rsidRDefault="000C5FB5" w:rsidP="00C403EC">
      <w:pPr>
        <w:pStyle w:val="Paragraph"/>
        <w:ind w:firstLine="0"/>
        <w:rPr>
          <w:ins w:id="436" w:author="mnoonan" w:date="2022-08-27T02:38:00Z"/>
          <w:b/>
          <w:lang w:val="en-GB"/>
        </w:rPr>
      </w:pPr>
      <w:ins w:id="437" w:author="mnoonan" w:date="2022-08-27T02:38:00Z">
        <w:r w:rsidRPr="000C5FB5">
          <w:rPr>
            <w:b/>
            <w:lang w:val="en-GB"/>
            <w:rPrChange w:id="438" w:author="mnoonan" w:date="2022-08-27T02:38:00Z">
              <w:rPr>
                <w:bCs/>
                <w:lang w:val="en-GB"/>
              </w:rPr>
            </w:rPrChange>
          </w:rPr>
          <w:t>MP</w:t>
        </w:r>
        <w:r>
          <w:rPr>
            <w:b/>
            <w:lang w:val="en-GB"/>
          </w:rPr>
          <w:t xml:space="preserve"> effects on oocyte maturation</w:t>
        </w:r>
      </w:ins>
    </w:p>
    <w:p w14:paraId="2AE993E2" w14:textId="148D6E31" w:rsidR="000C5FB5" w:rsidRDefault="0023106F" w:rsidP="00C403EC">
      <w:pPr>
        <w:pStyle w:val="Paragraph"/>
        <w:ind w:firstLine="0"/>
        <w:rPr>
          <w:ins w:id="439" w:author="mnoonan" w:date="2022-08-27T02:48:00Z"/>
          <w:bCs/>
          <w:lang w:val="en-GB"/>
        </w:rPr>
      </w:pPr>
      <w:ins w:id="440" w:author="mnoonan" w:date="2022-08-27T02:47:00Z">
        <w:r w:rsidRPr="0023106F">
          <w:rPr>
            <w:bCs/>
            <w:lang w:val="en-GB"/>
            <w:rPrChange w:id="441" w:author="mnoonan" w:date="2022-08-27T02:47:00Z">
              <w:rPr>
                <w:b/>
                <w:lang w:val="en-GB"/>
              </w:rPr>
            </w:rPrChange>
          </w:rPr>
          <w:t>Section</w:t>
        </w:r>
        <w:r>
          <w:rPr>
            <w:bCs/>
            <w:lang w:val="en-GB"/>
          </w:rPr>
          <w:t xml:space="preserve"> on the effects of MPs on oocytes, including the proteomics and potenti</w:t>
        </w:r>
      </w:ins>
      <w:ins w:id="442" w:author="mnoonan" w:date="2022-08-27T02:48:00Z">
        <w:r>
          <w:rPr>
            <w:bCs/>
            <w:lang w:val="en-GB"/>
          </w:rPr>
          <w:t>ally altered pathways.</w:t>
        </w:r>
      </w:ins>
      <w:ins w:id="443" w:author="mnoonan" w:date="2022-08-27T02:49:00Z">
        <w:r w:rsidR="00377D52">
          <w:rPr>
            <w:bCs/>
            <w:lang w:val="en-GB"/>
          </w:rPr>
          <w:t xml:space="preserve"> </w:t>
        </w:r>
      </w:ins>
      <w:moveToRangeStart w:id="444" w:author="mnoonan" w:date="2022-08-27T02:49:00Z" w:name="move112460982"/>
      <w:moveTo w:id="445" w:author="mnoonan" w:date="2022-08-27T02:49:00Z">
        <w:del w:id="446" w:author="mnoonan" w:date="2022-08-27T02:49:00Z">
          <w:r w:rsidR="00377D52" w:rsidRPr="00042923" w:rsidDel="00377D52">
            <w:rPr>
              <w:bCs/>
              <w:lang w:val="en-GB"/>
            </w:rPr>
            <w:delText xml:space="preserve">It is important to note that, in this study, the MPs concentration used for the </w:delText>
          </w:r>
          <w:r w:rsidR="00377D52" w:rsidRPr="00042923" w:rsidDel="00377D52">
            <w:rPr>
              <w:bCs/>
              <w:i/>
              <w:iCs/>
              <w:lang w:val="en-GB"/>
            </w:rPr>
            <w:delText>in vitro</w:delText>
          </w:r>
          <w:r w:rsidR="00377D52" w:rsidRPr="00042923" w:rsidDel="00377D52">
            <w:rPr>
              <w:bCs/>
              <w:lang w:val="en-GB"/>
            </w:rPr>
            <w:delText xml:space="preserve"> investigations were based on a study carried out in mice that was fed PS microplastics </w:delText>
          </w:r>
          <w:r w:rsidR="00377D52" w:rsidRPr="00042923" w:rsidDel="00377D52">
            <w:rPr>
              <w:bCs/>
              <w:i/>
              <w:iCs/>
              <w:lang w:val="en-GB"/>
            </w:rPr>
            <w:delText xml:space="preserve">in vivo </w:delText>
          </w:r>
          <w:r w:rsidR="00377D52" w:rsidRPr="00042923" w:rsidDel="00377D52">
            <w:rPr>
              <w:bCs/>
              <w:i/>
              <w:iCs/>
              <w:lang w:val="en-GB"/>
            </w:rPr>
            <w:fldChar w:fldCharType="begin" w:fldLock="1"/>
          </w:r>
          <w:r w:rsidR="00377D52" w:rsidDel="00377D52">
            <w:rPr>
              <w:bCs/>
              <w:i/>
              <w:iCs/>
              <w:lang w:val="en-GB"/>
            </w:rPr>
            <w:delInstrText>ADDIN CSL_CITATION {"citationItems":[{"id":"ITEM-1","itemData":{"DOI":"10.1016/j.jhazmat.2021.127629","ISSN":"18733336","PMID":"34740508","abstract":"Plastics have caused serious environmental pollution. In recent years, microplastics (MPs) have caused widespread concern about their potential toxicity on animals and humans, especially on organ and tissue deposition. However, there is little known about the reproductive toxic effects of MPs in female mammals. In this study, the reproductive toxicity of polystyrene MPs (PS-MPs) in female mice was evaluated after continued exposure for 35 days. Results showed that PS-MPs could accumulate in heart, liver, spleen, lung, kidney, brain, large intestine, small intestine, uterus, ovary and blood of exposed mice. Moreover, PS-MPs exposure increased the IL-6 level and decreased malondialdehyde (MDA) level in mouse ovaries. The results also showed that PS-MPs exposure decreased the first polar body extrusion rate and the survival rate of superovulated oocytes. Meanwhile, PS-MPs reduced the level of glutathione (GSH), mitochondrial membrane potential (MMP), endoplasmic reticulum calcium ([Ca2+]ER) and increased reactive oxygen species (ROS) in oocytes. In conclusion, our study illustrated that PS-MPs exposure induced the inflammation of ovaries and reduced the quality of oocytes in mice, which provided a basis for studying the reproductive toxic mechanism of PS-MPs in female mammals.","author":[{"dropping-particle":"","family":"Liu","given":"Zhiqiang","non-dropping-particle":"","parse-names":false,"suffix":""},{"dropping-particle":"","family":"Zhuan","given":"Qingrui","non-dropping-particle":"","parse-names":false,"suffix":""},{"dropping-particle":"","family":"Zhang","given":"Luyao","non-dropping-particle":"","parse-names":false,"suffix":""},{"dropping-particle":"","family":"Meng","given":"Lin","non-dropping-particle":"","parse-names":false,"suffix":""},{"dropping-particle":"","family":"Fu","given":"Xiangwei","non-dropping-particle":"","parse-names":false,"suffix":""},{"dropping-particle":"","family":"Hou","given":"Yunpeng","non-dropping-particle":"","parse-names":false,"suffix":""}],"container-title":"Journal of Hazardous Materials","id":"ITEM-1","issue":"PC","issued":{"date-parts":[["2022","2"]]},"page":"127629","publisher":"Elsevier B.V.","title":"Polystyrene microplastics induced female reproductive toxicity in mice","type":"article-journal","volume":"424"},"uris":["http://www.mendeley.com/documents/?uuid=7e7d3d8e-9eac-4f3a-9ece-26ad50078d4f"]}],"mendeley":{"formattedCitation":"(&lt;i&gt;31&lt;/i&gt;)","plainTextFormattedCitation":"(31)","previouslyFormattedCitation":"(&lt;i&gt;31&lt;/i&gt;)"},"properties":{"noteIndex":0},"schema":"https://github.com/citation-style-language/schema/raw/master/csl-citation.json"}</w:delInstrText>
          </w:r>
          <w:r w:rsidR="00377D52" w:rsidRPr="00042923" w:rsidDel="00377D52">
            <w:rPr>
              <w:bCs/>
              <w:i/>
              <w:iCs/>
              <w:lang w:val="en-GB"/>
            </w:rPr>
            <w:fldChar w:fldCharType="separate"/>
          </w:r>
          <w:r w:rsidR="00377D52" w:rsidRPr="00EF196E" w:rsidDel="00377D52">
            <w:rPr>
              <w:bCs/>
              <w:iCs/>
              <w:noProof/>
              <w:lang w:val="en-GB"/>
            </w:rPr>
            <w:delText>(</w:delText>
          </w:r>
          <w:r w:rsidR="00377D52" w:rsidRPr="00EF196E" w:rsidDel="00377D52">
            <w:rPr>
              <w:bCs/>
              <w:i/>
              <w:iCs/>
              <w:noProof/>
              <w:lang w:val="en-GB"/>
            </w:rPr>
            <w:delText>31</w:delText>
          </w:r>
          <w:r w:rsidR="00377D52" w:rsidRPr="00EF196E" w:rsidDel="00377D52">
            <w:rPr>
              <w:bCs/>
              <w:iCs/>
              <w:noProof/>
              <w:lang w:val="en-GB"/>
            </w:rPr>
            <w:delText>)</w:delText>
          </w:r>
          <w:r w:rsidR="00377D52" w:rsidRPr="00042923" w:rsidDel="00377D52">
            <w:rPr>
              <w:bCs/>
              <w:i/>
              <w:iCs/>
              <w:lang w:val="en-GB"/>
            </w:rPr>
            <w:fldChar w:fldCharType="end"/>
          </w:r>
          <w:r w:rsidR="00377D52" w:rsidRPr="00042923" w:rsidDel="00377D52">
            <w:rPr>
              <w:bCs/>
              <w:lang w:val="en-GB"/>
            </w:rPr>
            <w:delText>, which is not necessarily representative of the number of plastics animals encounter in real life.</w:delText>
          </w:r>
        </w:del>
      </w:moveTo>
      <w:moveToRangeEnd w:id="444"/>
    </w:p>
    <w:p w14:paraId="204DAA00" w14:textId="77777777" w:rsidR="00977C50" w:rsidRDefault="00977C50" w:rsidP="00977C50">
      <w:pPr>
        <w:pStyle w:val="Paragraph"/>
        <w:numPr>
          <w:ilvl w:val="0"/>
          <w:numId w:val="17"/>
        </w:numPr>
        <w:rPr>
          <w:moveTo w:id="447" w:author="mnoonan" w:date="2022-08-27T02:52:00Z"/>
          <w:bCs/>
          <w:lang w:val="en-GB"/>
        </w:rPr>
      </w:pPr>
      <w:moveToRangeStart w:id="448" w:author="mnoonan" w:date="2022-08-27T02:52:00Z" w:name="move112461144"/>
      <w:moveTo w:id="449" w:author="mnoonan" w:date="2022-08-27T02:52:00Z">
        <w:r w:rsidRPr="00042923">
          <w:rPr>
            <w:bCs/>
            <w:lang w:val="en-GB"/>
          </w:rPr>
          <w:t xml:space="preserve">Oocyte exposure – 24h only – in vivo would be for longer, during </w:t>
        </w:r>
        <w:proofErr w:type="spellStart"/>
        <w:r w:rsidRPr="00042923">
          <w:rPr>
            <w:bCs/>
            <w:lang w:val="en-GB"/>
          </w:rPr>
          <w:t>folliculogenesis</w:t>
        </w:r>
        <w:proofErr w:type="spellEnd"/>
        <w:r>
          <w:rPr>
            <w:bCs/>
            <w:lang w:val="en-GB"/>
          </w:rPr>
          <w:t>…. Talk about the effects form rat/mice work and what we saw here + correlate proteomics data</w:t>
        </w:r>
      </w:moveTo>
    </w:p>
    <w:moveToRangeEnd w:id="448"/>
    <w:p w14:paraId="34E8F17B" w14:textId="77777777" w:rsidR="00377D52" w:rsidRPr="0023106F" w:rsidRDefault="00377D52" w:rsidP="00C403EC">
      <w:pPr>
        <w:pStyle w:val="Paragraph"/>
        <w:ind w:firstLine="0"/>
        <w:rPr>
          <w:ins w:id="450" w:author="mnoonan" w:date="2022-08-27T02:38:00Z"/>
          <w:bCs/>
          <w:lang w:val="en-GB"/>
          <w:rPrChange w:id="451" w:author="mnoonan" w:date="2022-08-27T02:47:00Z">
            <w:rPr>
              <w:ins w:id="452" w:author="mnoonan" w:date="2022-08-27T02:38:00Z"/>
              <w:b/>
              <w:lang w:val="en-GB"/>
            </w:rPr>
          </w:rPrChange>
        </w:rPr>
      </w:pPr>
    </w:p>
    <w:p w14:paraId="3A551D83" w14:textId="2BFD5605" w:rsidR="000C5FB5" w:rsidRPr="00715C2E" w:rsidRDefault="000C5FB5" w:rsidP="000C5FB5">
      <w:pPr>
        <w:pStyle w:val="Paragraph"/>
        <w:ind w:firstLine="0"/>
        <w:rPr>
          <w:ins w:id="453" w:author="mnoonan" w:date="2022-08-27T02:38:00Z"/>
          <w:b/>
          <w:lang w:val="en-GB"/>
        </w:rPr>
      </w:pPr>
      <w:ins w:id="454" w:author="mnoonan" w:date="2022-08-27T02:38:00Z">
        <w:r w:rsidRPr="00715C2E">
          <w:rPr>
            <w:b/>
            <w:lang w:val="en-GB"/>
          </w:rPr>
          <w:t>MP</w:t>
        </w:r>
        <w:r>
          <w:rPr>
            <w:b/>
            <w:lang w:val="en-GB"/>
          </w:rPr>
          <w:t xml:space="preserve"> effects on </w:t>
        </w:r>
        <w:r>
          <w:rPr>
            <w:b/>
            <w:lang w:val="en-GB"/>
          </w:rPr>
          <w:t>sperm</w:t>
        </w:r>
        <w:r>
          <w:rPr>
            <w:b/>
            <w:lang w:val="en-GB"/>
          </w:rPr>
          <w:t xml:space="preserve"> </w:t>
        </w:r>
        <w:r>
          <w:rPr>
            <w:b/>
            <w:lang w:val="en-GB"/>
          </w:rPr>
          <w:t>function</w:t>
        </w:r>
      </w:ins>
    </w:p>
    <w:p w14:paraId="43E29B4A" w14:textId="0643D311" w:rsidR="000C5FB5" w:rsidRDefault="0023106F" w:rsidP="00C403EC">
      <w:pPr>
        <w:pStyle w:val="Paragraph"/>
        <w:ind w:firstLine="0"/>
        <w:rPr>
          <w:ins w:id="455" w:author="mnoonan" w:date="2022-08-27T02:48:00Z"/>
          <w:bCs/>
          <w:lang w:val="en-GB"/>
        </w:rPr>
      </w:pPr>
      <w:ins w:id="456" w:author="mnoonan" w:date="2022-08-27T02:48:00Z">
        <w:r>
          <w:rPr>
            <w:bCs/>
            <w:lang w:val="en-GB"/>
          </w:rPr>
          <w:t>Section on the effects of MPs on sperm function.</w:t>
        </w:r>
      </w:ins>
    </w:p>
    <w:p w14:paraId="7304F45C" w14:textId="77777777" w:rsidR="0023106F" w:rsidRPr="0023106F" w:rsidRDefault="0023106F" w:rsidP="00C403EC">
      <w:pPr>
        <w:pStyle w:val="Paragraph"/>
        <w:ind w:firstLine="0"/>
        <w:rPr>
          <w:ins w:id="457" w:author="mnoonan" w:date="2022-08-27T02:38:00Z"/>
          <w:bCs/>
          <w:lang w:val="en-GB"/>
          <w:rPrChange w:id="458" w:author="mnoonan" w:date="2022-08-27T02:48:00Z">
            <w:rPr>
              <w:ins w:id="459" w:author="mnoonan" w:date="2022-08-27T02:38:00Z"/>
              <w:b/>
              <w:lang w:val="en-GB"/>
            </w:rPr>
          </w:rPrChange>
        </w:rPr>
      </w:pPr>
    </w:p>
    <w:p w14:paraId="4090D31B" w14:textId="4CE15883" w:rsidR="000C5FB5" w:rsidRDefault="000C5FB5" w:rsidP="000C5FB5">
      <w:pPr>
        <w:pStyle w:val="Paragraph"/>
        <w:ind w:firstLine="0"/>
        <w:rPr>
          <w:ins w:id="460" w:author="mnoonan" w:date="2022-08-27T02:48:00Z"/>
          <w:b/>
          <w:lang w:val="en-GB"/>
        </w:rPr>
      </w:pPr>
      <w:ins w:id="461" w:author="mnoonan" w:date="2022-08-27T02:38:00Z">
        <w:r>
          <w:rPr>
            <w:b/>
            <w:lang w:val="en-GB"/>
          </w:rPr>
          <w:t>Health implications</w:t>
        </w:r>
      </w:ins>
    </w:p>
    <w:p w14:paraId="7C0D8974" w14:textId="2688B836" w:rsidR="0023106F" w:rsidRPr="0023106F" w:rsidRDefault="0023106F" w:rsidP="000C5FB5">
      <w:pPr>
        <w:pStyle w:val="Paragraph"/>
        <w:ind w:firstLine="0"/>
        <w:rPr>
          <w:ins w:id="462" w:author="mnoonan" w:date="2022-08-27T02:38:00Z"/>
          <w:bCs/>
          <w:lang w:val="en-GB"/>
          <w:rPrChange w:id="463" w:author="mnoonan" w:date="2022-08-27T02:48:00Z">
            <w:rPr>
              <w:ins w:id="464" w:author="mnoonan" w:date="2022-08-27T02:38:00Z"/>
              <w:b/>
              <w:lang w:val="en-GB"/>
            </w:rPr>
          </w:rPrChange>
        </w:rPr>
      </w:pPr>
      <w:ins w:id="465" w:author="mnoonan" w:date="2022-08-27T02:48:00Z">
        <w:r w:rsidRPr="0023106F">
          <w:rPr>
            <w:bCs/>
            <w:lang w:val="en-GB"/>
            <w:rPrChange w:id="466" w:author="mnoonan" w:date="2022-08-27T02:48:00Z">
              <w:rPr>
                <w:b/>
                <w:lang w:val="en-GB"/>
              </w:rPr>
            </w:rPrChange>
          </w:rPr>
          <w:t>Section on the broader health implications.</w:t>
        </w:r>
      </w:ins>
    </w:p>
    <w:p w14:paraId="36F16C9C" w14:textId="77777777" w:rsidR="00FA2648" w:rsidRPr="00042923" w:rsidRDefault="00FA2648" w:rsidP="00FA2648">
      <w:pPr>
        <w:pStyle w:val="Paragraph"/>
        <w:ind w:firstLine="0"/>
        <w:rPr>
          <w:moveTo w:id="467" w:author="mnoonan" w:date="2022-08-27T02:40:00Z"/>
          <w:bCs/>
          <w:lang w:val="en-GB"/>
        </w:rPr>
      </w:pPr>
      <w:moveToRangeStart w:id="468" w:author="mnoonan" w:date="2022-08-27T02:40:00Z" w:name="move112460416"/>
      <w:moveTo w:id="469" w:author="mnoonan" w:date="2022-08-27T02:40:00Z">
        <w:r w:rsidRPr="00042923">
          <w:rPr>
            <w:bCs/>
            <w:lang w:val="en-GB"/>
          </w:rPr>
          <w:lastRenderedPageBreak/>
          <w:t xml:space="preserve">Infertility is estimated to affect approximately 48 million couples and 186 million individuals in reproductive age worldwide </w:t>
        </w:r>
        <w:r w:rsidRPr="00042923">
          <w:rPr>
            <w:bCs/>
            <w:lang w:val="en-GB"/>
          </w:rPr>
          <w:fldChar w:fldCharType="begin" w:fldLock="1"/>
        </w:r>
        <w:r>
          <w:rPr>
            <w:bCs/>
            <w:lang w:val="en-GB"/>
          </w:rPr>
          <w:instrText>ADDIN CSL_CITATION {"citationItems":[{"id":"ITEM-1","itemData":{"URL":"https://www.who.int/reproductivehealth/topics/infertility/perspective/en/","accessed":{"date-parts":[["2020","2","2"]]},"author":[{"dropping-particle":"","family":"WHO","given":"","non-dropping-particle":"","parse-names":false,"suffix":""}],"container-title":"World Health Organization","id":"ITEM-1","issued":{"date-parts":[["0"]]},"title":"Infertility is a global public health issue","type":"webpage"},"uris":["http://www.mendeley.com/documents/?uuid=64eabfbd-8a21-4a9d-8082-f0ed7e430596"]}],"mendeley":{"formattedCitation":"(&lt;i&gt;38&lt;/i&gt;)","plainTextFormattedCitation":"(38)","previouslyFormattedCitation":"(&lt;i&gt;38&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38</w:t>
        </w:r>
        <w:r w:rsidRPr="00EF196E">
          <w:rPr>
            <w:bCs/>
            <w:noProof/>
            <w:lang w:val="en-GB"/>
          </w:rPr>
          <w:t>)</w:t>
        </w:r>
        <w:r w:rsidRPr="00042923">
          <w:rPr>
            <w:bCs/>
            <w:lang w:val="en-GB"/>
          </w:rPr>
          <w:fldChar w:fldCharType="end"/>
        </w:r>
        <w:r w:rsidRPr="00042923">
          <w:rPr>
            <w:bCs/>
            <w:lang w:val="en-GB"/>
          </w:rPr>
          <w:t xml:space="preserve">, with 1 in every 7 couples experiencing difficulties in conception </w:t>
        </w:r>
        <w:r w:rsidRPr="00042923">
          <w:rPr>
            <w:bCs/>
            <w:lang w:val="en-GB"/>
          </w:rPr>
          <w:fldChar w:fldCharType="begin" w:fldLock="1"/>
        </w:r>
        <w:r>
          <w:rPr>
            <w:bCs/>
            <w:lang w:val="en-GB"/>
          </w:rPr>
          <w:instrText>ADDIN CSL_CITATION {"citationItems":[{"id":"ITEM-1","itemData":{"container-title":"https://www.nhs.uk/conditions/infertility/","id":"ITEM-1","issued":{"date-parts":[["2020","2","18"]]},"title":"Infertility","type":"webpage"},"uris":["http://www.mendeley.com/documents/?uuid=dbf531d6-db18-36d0-b2e8-cb8095be1089"]}],"mendeley":{"formattedCitation":"(&lt;i&gt;39&lt;/i&gt;)","plainTextFormattedCitation":"(39)","previouslyFormattedCitation":"(&lt;i&gt;39&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39</w:t>
        </w:r>
        <w:r w:rsidRPr="00EF196E">
          <w:rPr>
            <w:bCs/>
            <w:noProof/>
            <w:lang w:val="en-GB"/>
          </w:rPr>
          <w:t>)</w:t>
        </w:r>
        <w:r w:rsidRPr="00042923">
          <w:rPr>
            <w:bCs/>
            <w:lang w:val="en-GB"/>
          </w:rPr>
          <w:fldChar w:fldCharType="end"/>
        </w:r>
        <w:r w:rsidRPr="00042923">
          <w:rPr>
            <w:bCs/>
            <w:lang w:val="en-GB"/>
          </w:rPr>
          <w:t xml:space="preserve">. Regardless of the augmented development of assisted reproductive techniques (ARTs) in the past decades, the incidence of female infertility increased 14.9% accompanied by an increase of 8.2% for male infertility </w:t>
        </w:r>
        <w:r w:rsidRPr="00042923">
          <w:rPr>
            <w:bCs/>
            <w:lang w:val="en-GB"/>
          </w:rPr>
          <w:fldChar w:fldCharType="begin" w:fldLock="1"/>
        </w:r>
        <w:r>
          <w:rPr>
            <w:bCs/>
            <w:lang w:val="en-GB"/>
          </w:rPr>
          <w:instrText>ADDIN CSL_CITATION {"citationItems":[{"id":"ITEM-1","itemData":{"DOI":"10.18632/aging.102497","ISSN":"1945-4589","author":[{"dropping-particle":"","family":"Sun","given":"Hui","non-dropping-particle":"","parse-names":false,"suffix":""},{"dropping-particle":"","family":"Gong","given":"Ting-Ting","non-dropping-particle":"","parse-names":false,"suffix":""},{"dropping-particle":"","family":"Jiang","given":"Yu-Ting","non-dropping-particle":"","parse-names":false,"suffix":""},{"dropping-particle":"","family":"Zhang","given":"Shuang","non-dropping-particle":"","parse-names":false,"suffix":""},{"dropping-particle":"","family":"Zhao","given":"Yu-Hong","non-dropping-particle":"","parse-names":false,"suffix":""},{"dropping-particle":"","family":"Wu","given":"Qi-Jun","non-dropping-particle":"","parse-names":false,"suffix":""}],"container-title":"Aging","id":"ITEM-1","issue":"23","issued":{"date-parts":[["2019","12","2"]]},"page":"10952-10991","title":"Global, regional, and national prevalence and disability-adjusted life-years for infertility in 195 countries and territories, 1990–2017: results from a global burden of disease study, 2017","type":"article-journal","volume":"11"},"uris":["http://www.mendeley.com/documents/?uuid=a95416d6-4339-396a-b802-961bac9ce556"]}],"mendeley":{"formattedCitation":"(&lt;i&gt;40&lt;/i&gt;)","plainTextFormattedCitation":"(40)","previouslyFormattedCitation":"(&lt;i&gt;40&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40</w:t>
        </w:r>
        <w:r w:rsidRPr="00EF196E">
          <w:rPr>
            <w:bCs/>
            <w:noProof/>
            <w:lang w:val="en-GB"/>
          </w:rPr>
          <w:t>)</w:t>
        </w:r>
        <w:r w:rsidRPr="00042923">
          <w:rPr>
            <w:bCs/>
            <w:lang w:val="en-GB"/>
          </w:rPr>
          <w:fldChar w:fldCharType="end"/>
        </w:r>
        <w:r w:rsidRPr="00042923">
          <w:rPr>
            <w:bCs/>
            <w:lang w:val="en-GB"/>
          </w:rPr>
          <w:t xml:space="preserve">. Studies have shown that the presence of mental disturbances, such as anxiety and depression, are prevalent in women diagnosed with infertility </w:t>
        </w:r>
        <w:r w:rsidRPr="00042923">
          <w:rPr>
            <w:bCs/>
            <w:lang w:val="en-GB"/>
          </w:rPr>
          <w:fldChar w:fldCharType="begin" w:fldLock="1"/>
        </w:r>
        <w:r>
          <w:rPr>
            <w:bCs/>
            <w:lang w:val="en-GB"/>
          </w:rPr>
          <w:instrText>ADDIN CSL_CITATION {"citationItems":[{"id":"ITEM-1","itemData":{"DOI":"10.31887/DCNS.2018.20.1/klrooney","ISSN":"1958-5969","author":[{"dropping-particle":"","family":"Rooney","given":"Kristin L.","non-dropping-particle":"","parse-names":false,"suffix":""},{"dropping-particle":"","family":"Domar","given":"Alice D.","non-dropping-particle":"","parse-names":false,"suffix":""}],"container-title":"Dialogues in Clinical Neuroscience","id":"ITEM-1","issue":"1","issued":{"date-parts":[["2018","3","31"]]},"page":"41-47","title":"The relationship between stress and infertility","type":"article-journal","volume":"20"},"uris":["http://www.mendeley.com/documents/?uuid=5074c083-00ae-3379-8910-5b097941eb08"]}],"mendeley":{"formattedCitation":"(&lt;i&gt;41&lt;/i&gt;)","plainTextFormattedCitation":"(41)","previouslyFormattedCitation":"(&lt;i&gt;41&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41</w:t>
        </w:r>
        <w:r w:rsidRPr="00EF196E">
          <w:rPr>
            <w:bCs/>
            <w:noProof/>
            <w:lang w:val="en-GB"/>
          </w:rPr>
          <w:t>)</w:t>
        </w:r>
        <w:r w:rsidRPr="00042923">
          <w:rPr>
            <w:bCs/>
            <w:lang w:val="en-GB"/>
          </w:rPr>
          <w:fldChar w:fldCharType="end"/>
        </w:r>
        <w:r w:rsidRPr="00042923">
          <w:rPr>
            <w:bCs/>
            <w:lang w:val="en-GB"/>
          </w:rPr>
          <w:t xml:space="preserve">, with psychological symptoms equivalent to patients diagnosed with cancer </w:t>
        </w:r>
        <w:r w:rsidRPr="00042923">
          <w:rPr>
            <w:bCs/>
            <w:lang w:val="en-GB"/>
          </w:rPr>
          <w:fldChar w:fldCharType="begin" w:fldLock="1"/>
        </w:r>
        <w:r>
          <w:rPr>
            <w:bCs/>
            <w:lang w:val="en-GB"/>
          </w:rPr>
          <w:instrText>ADDIN CSL_CITATION {"citationItems":[{"id":"ITEM-1","itemData":{"ISSN":"0167-482X","PMID":"8142988","abstract":"To compare the psychological symptoms of infertile women with patients with other chronic medical conditions, subjects completed the Symptom Checklist-90 (Revised) (SCL-90R), a standardized, validated and widely used psychological questionnaire, prior to enrolling in a group behavioral treatment program. All subjects were female and the totals in each program were as follows: 149 with infertility, 136 with chronic pain, 22 undergoing cardiac rehabilitation, 93 with cancer, 77 with hypertension, and 11 with human immunodeficiency virus (HIV)-positive status. The infertile women had global symptom scores equivalent to the cancer, cardiac rehabilitation and hypertension patients, but lower scores than the chronic pain and HIV-positive patients (p &lt; 0.0001 and p &lt; 0.02 respectively). The anxiety and depression scores of the infertile women were significantly lower than chronic pain patients but not statistically different from the other groups. The results suggest that the psychological symptoms associated with infertility are similar to those associated with other serious medical conditions. Therefore, standard psychosocial interventions for serious medical illness should also be applied in infertility treatment.","author":[{"dropping-particle":"","family":"Domar","given":"A D","non-dropping-particle":"","parse-names":false,"suffix":""},{"dropping-particle":"","family":"Zuttermeister","given":"P C","non-dropping-particle":"","parse-names":false,"suffix":""},{"dropping-particle":"","family":"Friedman","given":"R","non-dropping-particle":"","parse-names":false,"suffix":""}],"container-title":"Journal of psychosomatic obstetrics and gynaecology","id":"ITEM-1","issued":{"date-parts":[["1993"]]},"page":"45-52","title":"The psychological impact of infertility: a comparison with patients with other medical conditions.","type":"article-journal","volume":"14 Suppl"},"uris":["http://www.mendeley.com/documents/?uuid=49e50bbd-3071-31cb-84ab-a504bd96fa8f"]}],"mendeley":{"formattedCitation":"(&lt;i&gt;42&lt;/i&gt;)","plainTextFormattedCitation":"(42)","previouslyFormattedCitation":"(&lt;i&gt;42&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42</w:t>
        </w:r>
        <w:r w:rsidRPr="00EF196E">
          <w:rPr>
            <w:bCs/>
            <w:noProof/>
            <w:lang w:val="en-GB"/>
          </w:rPr>
          <w:t>)</w:t>
        </w:r>
        <w:r w:rsidRPr="00042923">
          <w:rPr>
            <w:bCs/>
            <w:lang w:val="en-GB"/>
          </w:rPr>
          <w:fldChar w:fldCharType="end"/>
        </w:r>
        <w:r w:rsidRPr="00042923">
          <w:rPr>
            <w:bCs/>
            <w:lang w:val="en-GB"/>
          </w:rPr>
          <w:t xml:space="preserve">. Men diagnosed with infertility can also suffer from sexual dysfunction </w:t>
        </w:r>
        <w:r w:rsidRPr="00042923">
          <w:rPr>
            <w:bCs/>
            <w:lang w:val="en-GB"/>
          </w:rPr>
          <w:fldChar w:fldCharType="begin" w:fldLock="1"/>
        </w:r>
        <w:r>
          <w:rPr>
            <w:bCs/>
            <w:lang w:val="en-GB"/>
          </w:rPr>
          <w:instrText>ADDIN CSL_CITATION {"citationItems":[{"id":"ITEM-1","itemData":{"DOI":"10.1111/andr.12160","ISSN":"20472919","author":[{"dropping-particle":"","family":"Bechoua","given":"S.","non-dropping-particle":"","parse-names":false,"suffix":""},{"dropping-particle":"","family":"Hamamah","given":"S.","non-dropping-particle":"","parse-names":false,"suffix":""},{"dropping-particle":"","family":"Scalici","given":"E.","non-dropping-particle":"","parse-names":false,"suffix":""}],"container-title":"Andrology","id":"ITEM-1","issue":"3","issued":{"date-parts":[["2016","5"]]},"page":"395-403","title":"Male infertility: an obstacle to sexuality?","type":"article-journal","volume":"4"},"uris":["http://www.mendeley.com/documents/?uuid=33c16cd4-4b0d-34e0-8bc7-037bfe012760"]}],"mendeley":{"formattedCitation":"(&lt;i&gt;43&lt;/i&gt;)","plainTextFormattedCitation":"(43)","previouslyFormattedCitation":"(&lt;i&gt;43&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43</w:t>
        </w:r>
        <w:r w:rsidRPr="00EF196E">
          <w:rPr>
            <w:bCs/>
            <w:noProof/>
            <w:lang w:val="en-GB"/>
          </w:rPr>
          <w:t>)</w:t>
        </w:r>
        <w:r w:rsidRPr="00042923">
          <w:rPr>
            <w:bCs/>
            <w:lang w:val="en-GB"/>
          </w:rPr>
          <w:fldChar w:fldCharType="end"/>
        </w:r>
        <w:r w:rsidRPr="00042923">
          <w:rPr>
            <w:bCs/>
            <w:lang w:val="en-GB"/>
          </w:rPr>
          <w:t xml:space="preserve">, which can affect couples’ sexuality, having consequences for both men and women </w:t>
        </w:r>
        <w:r w:rsidRPr="00042923">
          <w:rPr>
            <w:bCs/>
            <w:lang w:val="en-GB"/>
          </w:rPr>
          <w:fldChar w:fldCharType="begin" w:fldLock="1"/>
        </w:r>
        <w:r>
          <w:rPr>
            <w:bCs/>
            <w:lang w:val="en-GB"/>
          </w:rPr>
          <w:instrText>ADDIN CSL_CITATION {"citationItems":[{"id":"ITEM-1","itemData":{"DOI":"10.20471/acc.2019.58.03.15","ISSN":"03539466","author":[{"dropping-particle":"","family":"Starc","given":"Andrej","non-dropping-particle":"","parse-names":false,"suffix":""}],"container-title":"Acta Clinica Croatica","id":"ITEM-1","issued":{"date-parts":[["2019"]]},"title":"Infertility and Sexual Dysfunctions: A Systematic Literature Review","type":"article-journal"},"uris":["http://www.mendeley.com/documents/?uuid=70c55a56-3a9a-3a4d-a1f7-4231e9b9dc78"]}],"mendeley":{"formattedCitation":"(&lt;i&gt;44&lt;/i&gt;)","plainTextFormattedCitation":"(44)","previouslyFormattedCitation":"(&lt;i&gt;44&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44</w:t>
        </w:r>
        <w:r w:rsidRPr="00EF196E">
          <w:rPr>
            <w:bCs/>
            <w:noProof/>
            <w:lang w:val="en-GB"/>
          </w:rPr>
          <w:t>)</w:t>
        </w:r>
        <w:r w:rsidRPr="00042923">
          <w:rPr>
            <w:bCs/>
            <w:lang w:val="en-GB"/>
          </w:rPr>
          <w:fldChar w:fldCharType="end"/>
        </w:r>
        <w:r w:rsidRPr="00042923">
          <w:rPr>
            <w:bCs/>
            <w:lang w:val="en-GB"/>
          </w:rPr>
          <w:t xml:space="preserve">. </w:t>
        </w:r>
        <w:r>
          <w:rPr>
            <w:bCs/>
            <w:lang w:val="en-GB"/>
          </w:rPr>
          <w:t>Therefore, t</w:t>
        </w:r>
        <w:r w:rsidRPr="00042923">
          <w:rPr>
            <w:bCs/>
            <w:lang w:val="en-GB"/>
          </w:rPr>
          <w:t xml:space="preserve">he World Health Organization (WHO) has recognized the importance of infertility in people’s life quality and well-being </w:t>
        </w:r>
        <w:r w:rsidRPr="00042923">
          <w:rPr>
            <w:bCs/>
            <w:lang w:val="en-GB"/>
          </w:rPr>
          <w:fldChar w:fldCharType="begin" w:fldLock="1"/>
        </w:r>
        <w:r>
          <w:rPr>
            <w:bCs/>
            <w:lang w:val="en-GB"/>
          </w:rPr>
          <w:instrText>ADDIN CSL_CITATION {"citationItems":[{"id":"ITEM-1","itemData":{"URL":"https://www.who.int/reproductivehealth/topics/infertility/perspective/en/","accessed":{"date-parts":[["2020","2","2"]]},"author":[{"dropping-particle":"","family":"WHO","given":"","non-dropping-particle":"","parse-names":false,"suffix":""}],"container-title":"World Health Organization","id":"ITEM-1","issued":{"date-parts":[["0"]]},"title":"Infertility is a global public health issue","type":"webpage"},"uris":["http://www.mendeley.com/documents/?uuid=64eabfbd-8a21-4a9d-8082-f0ed7e430596"]}],"mendeley":{"formattedCitation":"(&lt;i&gt;38&lt;/i&gt;)","plainTextFormattedCitation":"(38)","previouslyFormattedCitation":"(&lt;i&gt;38&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38</w:t>
        </w:r>
        <w:r w:rsidRPr="00EF196E">
          <w:rPr>
            <w:bCs/>
            <w:noProof/>
            <w:lang w:val="en-GB"/>
          </w:rPr>
          <w:t>)</w:t>
        </w:r>
        <w:r w:rsidRPr="00042923">
          <w:rPr>
            <w:bCs/>
            <w:lang w:val="en-GB"/>
          </w:rPr>
          <w:fldChar w:fldCharType="end"/>
        </w:r>
        <w:r w:rsidRPr="00042923">
          <w:rPr>
            <w:bCs/>
            <w:lang w:val="en-GB"/>
          </w:rPr>
          <w:t xml:space="preserve">. Even though the causes are until these days not fully explained, the decline in male fertility has already been associated to increased rates of obesity, poor nutrition, and environmental toxins </w:t>
        </w:r>
        <w:r w:rsidRPr="00042923">
          <w:rPr>
            <w:bCs/>
            <w:lang w:val="en-GB"/>
          </w:rPr>
          <w:fldChar w:fldCharType="begin" w:fldLock="1"/>
        </w:r>
        <w:r>
          <w:rPr>
            <w:bCs/>
            <w:lang w:val="en-GB"/>
          </w:rPr>
          <w:instrText>ADDIN CSL_CITATION {"citationItems":[{"id":"ITEM-1","itemData":{"DOI":"10.1097/MOU.0000000000000745","ISSN":"0963-0643","author":[{"dropping-particle":"","family":"Mann","given":"Uday","non-dropping-particle":"","parse-names":false,"suffix":""},{"dropping-particle":"","family":"Shiff","given":"Benjamin","non-dropping-particle":"","parse-names":false,"suffix":""},{"dropping-particle":"","family":"Patel","given":"Premal","non-dropping-particle":"","parse-names":false,"suffix":""}],"container-title":"Current Opinion in Urology","id":"ITEM-1","issue":"3","issued":{"date-parts":[["2020","5"]]},"page":"296-301","title":"Reasons for worldwide decline in male fertility","type":"article-journal","volume":"30"},"uris":["http://www.mendeley.com/documents/?uuid=a4944f34-61e1-3e4c-b899-998108bcce1e"]}],"mendeley":{"formattedCitation":"(&lt;i&gt;45&lt;/i&gt;)","plainTextFormattedCitation":"(45)","previouslyFormattedCitation":"(&lt;i&gt;45&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45</w:t>
        </w:r>
        <w:r w:rsidRPr="00EF196E">
          <w:rPr>
            <w:bCs/>
            <w:noProof/>
            <w:lang w:val="en-GB"/>
          </w:rPr>
          <w:t>)</w:t>
        </w:r>
        <w:r w:rsidRPr="00042923">
          <w:rPr>
            <w:bCs/>
            <w:lang w:val="en-GB"/>
          </w:rPr>
          <w:fldChar w:fldCharType="end"/>
        </w:r>
        <w:r w:rsidRPr="00042923">
          <w:rPr>
            <w:bCs/>
            <w:lang w:val="en-GB"/>
          </w:rPr>
          <w:t xml:space="preserve">. Environmental pollution has also been shown to impair fertility in females across many mammalian species, which can bring serious consequences, since female germ cells are not renewable </w:t>
        </w:r>
        <w:r w:rsidRPr="00042923">
          <w:rPr>
            <w:bCs/>
            <w:lang w:val="en-GB"/>
          </w:rPr>
          <w:fldChar w:fldCharType="begin" w:fldLock="1"/>
        </w:r>
        <w:r>
          <w:rPr>
            <w:bCs/>
            <w:lang w:val="en-GB"/>
          </w:rPr>
          <w:instrText>ADDIN CSL_CITATION {"citationItems":[{"id":"ITEM-1","itemData":{"DOI":"10.3390/ijerph17238802","ISSN":"1660-4601","abstract":"&lt;p&gt;A realistic picture of our world shows that it is heavily polluted everywhere. Coastal regions and oceans are polluted by farm fertilizer, manure runoff, sewage and industrial discharges, and large isles of waste plastic are floating around, impacting sea life. Terrestrial ecosystems are contaminated by heavy metals and organic chemicals that can be taken up by and accumulate in crop plants, and water tables are heavily contaminated by untreated industrial discharges. As deadly particulates can drift far, poor air quality has become a significant global problem and one that is not exclusive to major industrialized cities. The consequences are a dramatic impairment of our ecosystem and biodiversity and increases in degenerative or man-made diseases. In this respect, it has been demonstrated that environmental pollution impairs fertility in all mammalian species. The worst consequences are observed for females since the number of germ cells present in the ovary is fixed during fetal life, and the cells are not renewable. This means that any pollutant affecting hormonal homeostasis and/or the reproductive apparatus inevitably harms reproductive performance. This decline will have important social and economic consequences that can no longer be overlooked.&lt;/p&gt;","author":[{"dropping-particle":"","family":"Canipari","given":"Rita","non-dropping-particle":"","parse-names":false,"suffix":""},{"dropping-particle":"","family":"Santis","given":"Lucia","non-dropping-particle":"De","parse-names":false,"suffix":""},{"dropping-particle":"","family":"Cecconi","given":"Sandra","non-dropping-particle":"","parse-names":false,"suffix":""}],"container-title":"International Journal of Environmental Research and Public Health","id":"ITEM-1","issue":"23","issued":{"date-parts":[["2020","11","26"]]},"page":"8802","title":"Female Fertility and Environmental Pollution","type":"article-journal","volume":"17"},"uris":["http://www.mendeley.com/documents/?uuid=fb25f2bf-c1e2-3fd6-9a69-108b0f43bd6c"]}],"mendeley":{"formattedCitation":"(&lt;i&gt;46&lt;/i&gt;)","plainTextFormattedCitation":"(46)","previouslyFormattedCitation":"(&lt;i&gt;46&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46</w:t>
        </w:r>
        <w:r w:rsidRPr="00EF196E">
          <w:rPr>
            <w:bCs/>
            <w:noProof/>
            <w:lang w:val="en-GB"/>
          </w:rPr>
          <w:t>)</w:t>
        </w:r>
        <w:r w:rsidRPr="00042923">
          <w:rPr>
            <w:bCs/>
            <w:lang w:val="en-GB"/>
          </w:rPr>
          <w:fldChar w:fldCharType="end"/>
        </w:r>
        <w:r w:rsidRPr="00042923">
          <w:rPr>
            <w:bCs/>
            <w:lang w:val="en-GB"/>
          </w:rPr>
          <w:t xml:space="preserve">. Over this same </w:t>
        </w:r>
        <w:proofErr w:type="spellStart"/>
        <w:r w:rsidRPr="00042923">
          <w:rPr>
            <w:bCs/>
            <w:lang w:val="en-GB"/>
          </w:rPr>
          <w:t>timespan</w:t>
        </w:r>
        <w:proofErr w:type="spellEnd"/>
        <w:r w:rsidRPr="00042923">
          <w:rPr>
            <w:bCs/>
            <w:lang w:val="en-GB"/>
          </w:rPr>
          <w:t xml:space="preserve">, there has been an alarming increase in the rates of reproductive dysfunctions and gamete abnormalities, reductions in gamete production, and altered embryo development in humans, animals and plants </w:t>
        </w:r>
        <w:r w:rsidRPr="00042923">
          <w:rPr>
            <w:bCs/>
            <w:lang w:val="en-GB"/>
          </w:rPr>
          <w:fldChar w:fldCharType="begin" w:fldLock="1"/>
        </w:r>
        <w:r>
          <w:rPr>
            <w:bCs/>
            <w:lang w:val="en-GB"/>
          </w:rPr>
          <w:instrText>ADDIN CSL_CITATION {"citationItems":[{"id":"ITEM-1","itemData":{"DOI":"10.1038/srep29318","ISSN":"2045-2322","PMID":"27384909","abstract":"Increasing evidence supports an association between exposure to endocrine disruptors, such as the xenoestrogen bisphenol A (BPA), a commonly used plasticiser, and the developmental programming of offspring health. To date however animal studies to investigate a direct causal have mainly focussed on supra-environmental BPA concentrations, without investigating the effect on the early embryo. In this study we investigated the effect of acute BPA exposure (days 3.5 to 7.5 post-fertilisation) at environmentally relevant concentrations (1 and 10 ng/mL) on in vitro bovine embryo development, quality and metabolism. We then examined whether culturing embryos in the presence of the oestrogen receptor inhibitor fulvestrant could negate effects of BPA and 17β-oestradiol (E2). Exposure to BPA or E2 (10 ng/mL) decreased blastocyst rate and the percentage of transferrable quality embryos, without affecting cell number, lineage allocation or metabolic gene expression compared to untreated embryos. Notably, blastocysts exposed to BPA and E2 (10 ng/mL) displayed an increase in glucose consumption. The presence of fulvestrant however negated the adverse developmental and metabolic effects, suggesting BPA elicits its effects via oestrogen-mediated pathways. This study demonstrates that even acute exposure to an environmentally relevant BPA concentration can affect early embryo development and metabolism. These may have long-term health consequences on an individual.","author":[{"dropping-particle":"","family":"Choi","given":"Bom-Ie","non-dropping-particle":"","parse-names":false,"suffix":""},{"dropping-particle":"","family":"Harvey","given":"Alexandra J.","non-dropping-particle":"","parse-names":false,"suffix":""},{"dropping-particle":"","family":"Green","given":"Mark P.","non-dropping-particle":"","parse-names":false,"suffix":""}],"container-title":"Scientific Reports","id":"ITEM-1","issue":"1","issued":{"date-parts":[["2016"]]},"page":"29318","publisher":"Nature Publishing Group","title":"Bisphenol A affects early bovine embryo development and metabolism that is negated by an oestrogen receptor inhibitor","type":"article-journal","volume":"6"},"uris":["http://www.mendeley.com/documents/?uuid=32c263d0-0ee9-43bb-a992-b7070ebdef6f"]},{"id":"ITEM-2","itemData":{"DOI":"10.1016/j.ygcen.2004.06.011","ISSN":"00166480","PMID":"15364205","abstract":"Many chemicals released into the environment have the capacity to disrupt the normal development of aquatic animals. We investigated the influence of nonylphenol (NP), bisphenol-A (BPA), and 17β-estradiol (E2) on developing Xenopus laevis embryos, as a model animal in the aquatic environment. Embryos were exposed to eight different concentrations of NP, BPA or E2 between 3 and 96 h post-fertilization (p.f.). Short body length, microcephaly, flexure, edema, and abnormal gut coiling were induced by 20 μM NP, BPA or 10 μM E2 by 96 h p.f. To clarify sensitive stages to these compounds, embryos were exposed to chemicals for 45 or 48 h starting at different developmental stages and experiments were terminated 96 h p.f. BPA and NP induced abnormalities in developing X. laevis, though the sensitive stages of embryos to these chemicals are different, BPA affecting earlier stages and NP affecting at later stages. To analyze the functional mechanisms of BPA and NP in induction of morphological changes, we adapted a DNA array technology and identified 6 X. laevis genes, XIRG, α skeletal tropomyosin, cyclin G1, HGF, troponin C2, and ribosomal protein L9. These findings may provide important clues to elucidate common mechanisms underlying teratogenic effects of these chemicals. © 2004 Elsevier Inc. All rights reserved.","author":[{"dropping-particle":"","family":"Sone","given":"Kiyoaki","non-dropping-particle":"","parse-names":false,"suffix":""},{"dropping-particle":"","family":"Hinago","given":"Megumi","non-dropping-particle":"","parse-names":false,"suffix":""},{"dropping-particle":"","family":"Kitayama","given":"Atsushi","non-dropping-particle":"","parse-names":false,"suffix":""},{"dropping-particle":"","family":"Morokuma","given":"Junji","non-dropping-particle":"","parse-names":false,"suffix":""},{"dropping-particle":"","family":"Ueno","given":"Naoto","non-dropping-particle":"","parse-names":false,"suffix":""},{"dropping-particle":"","family":"Watanabe","given":"Hajime","non-dropping-particle":"","parse-names":false,"suffix":""},{"dropping-particle":"","family":"Iguchi","given":"Taisen","non-dropping-particle":"","parse-names":false,"suffix":""}],"container-title":"General and Comparative Endocrinology","id":"ITEM-2","issue":"3","issued":{"date-parts":[["2004"]]},"page":"228-236","title":"Effects of 17β-estradiol, nonylphenol, and bisphenol-A on developing Xenopus laevis embryos","type":"article-journal","volume":"138"},"uris":["http://www.mendeley.com/documents/?uuid=a2d91984-cbe1-4d36-bf4d-bc04c520cb89"]},{"id":"ITEM-3","itemData":{"DOI":"10.3390/ijerph18052392","ISSN":"1660-4601","PMID":"33804513","abstract":"Much of the planet is swimming in discarded plastic, which is harming animal and possibly human health. Once at sea, sunlight, wind, and wave action break down plastic waste into small particles: the microplastics (MPs). Currently, particular attention has been drawn to their effects on aquatic environments but the health risks, especially in mammals, are poorly known. These non-biodegradable materials can act as a vector for environmental pollutants, can be ingested by humans in food and water, and can enter and accumulate in human tissues with a possible risk for heath. Recent studies revealed the deleterious effects of MPs exposure in male reproduction and sperm quality, making them a potential hazard to reproductive success. This manuscript summarizes the main changes in sperm quality along the lifespan and the upcoming studies on the effects of MPs in male fertility in mammals.","author":[{"dropping-particle":"","family":"D'Angelo","given":"Stefania","non-dropping-particle":"","parse-names":false,"suffix":""},{"dropping-particle":"","family":"Meccariello","given":"Rosaria","non-dropping-particle":"","parse-names":false,"suffix":""}],"container-title":"International Journal of Environmental Research and Public Health","id":"ITEM-3","issue":"5","issued":{"date-parts":[["2021","3","1"]]},"page":"2392","title":"Microplastics: A Threat for Male Fertility","type":"article-journal","volume":"18"},"uris":["http://www.mendeley.com/documents/?uuid=b848d921-121d-46c1-8046-76279a0da12c"]},{"id":"ITEM-4","itemData":{"DOI":"10.1590/S1677-5538.IBJU.2014.01.15","ISSN":"16775538","abstract":"INTRODUCTION: The aim of this study was to evaluate the effect of selective serotonin reuptake inhibitors (SSRIs) on testicular tissue and serum malondialdehyde (MDA) levels in rats.\\n\\nMATERIALS AND METHODS: A total of 40 male Wistar albino rats, 5.5-6 months old, were equally divided at random into five groups: group 1 was the control group, group 2 received sertraline 10mg/kg (p.o), group 3 was administered fluoxetine 10mg/kg (p.o), group 4 received escitalopram 10mg/kg (p.o), and group 5 (n = 8) was administered paroxetine 20mg/kg. Each dose was administered orally for two months. Johnsen's criteria were used to categorize spermatogenesis. Johnsen's method assigns a score of 1 to 10 to each tubule cross-section examined. In this system, a Johnsen score of 9 and 10 indicates normal histology. Serum luteinizing hormone (LH), follicle-stimulating hormone (FSH), and testosterone levels were evaluated. Serum MDA levels were also measured.\\n\\nRESULTS: The mean Johnsen scores were 9.36 ± 0.33, 9.29 ± 0.32, 8.86 ± 0.48, 9.10 ± 0.56, and 8.33 ± 0.90 in control group, sertraline group, fluoxetine group, escitalopram group, and paroxetine group, respectively. The Johnsen score was significantly lower for paroxetine group compared with the control group (p &lt; 0.05). The mean FSH level increased only in the sertraline group. With the exception of the fluoxetine group, the testosterone levels were lower in all groups compared with the control group. The total testosterone level was significantly lower in the sertraline group compared with the control group [40.87 (22.37-46.8) vs. 15.87 (13.53-19.88), p &lt; 0.01]. There were no significant differences between the groups with respect to the MDA and LH levels (p = 0.090 and p = 0.092).\\n\\nCONCLUSION: These data suggest that SSRIs have a negative effect on testicular tissues. This negative impact is markedly greater in the paroxetine group. To determine the exact mechanism of action of these drugs on testicular tissue, well-designed randomized controlled clinical studies are needed on a larger population.","author":[{"dropping-particle":"","family":"Erdemir","given":"Fikret","non-dropping-particle":"","parse-names":false,"suffix":""},{"dropping-particle":"","family":"Atilgan","given":"Dogan","non-dropping-particle":"","parse-names":false,"suffix":""},{"dropping-particle":"","family":"Firat","given":"Fatih","non-dropping-particle":"","parse-names":false,"suffix":""},{"dropping-particle":"","family":"Markoc","given":"Fatma","non-dropping-particle":"","parse-names":false,"suffix":""},{"dropping-particle":"","family":"Parlaktas","given":"Bekir Suha","non-dropping-particle":"","parse-names":false,"suffix":""},{"dropping-particle":"","family":"Sogut","given":"Erkan","non-dropping-particle":"","parse-names":false,"suffix":""}],"container-title":"International Braz J Urol","id":"ITEM-4","issue":"1","issued":{"date-parts":[["2014"]]},"page":"100-108","title":"The effect of Sertraline, Paroxetine, Fluoxetine and Escitalopram on testicular tissue and oxidative stress parameters in rats","type":"article-journal","volume":"40"},"uris":["http://www.mendeley.com/documents/?uuid=2ae3f369-a82e-4c0e-8b60-fc5e1ed373df"]},{"id":"ITEM-5","itemData":{"DOI":"10.1186/s13148-015-0155-4","ISSN":"1868-7075","PMID":"26566402","abstract":"The correlation between epigenetics and human reproduction represents a very interesting field of study, mainly due to the possible transgenerational effects related to epigenetic modifications of male and female gametes. In the present review, we focused our attention to the role played by epigenetics on male reproduction, evidencing at least four different levels at which sperm epigenetic modifications could affect reproduction: (1) spermatogenesis failure; (2) embryo development; (3) outcome of assisted reproduction technique (ART) protocols, mainly as concerning genomic imprinting; and (4) long-term effects during the offspring lifetime. The environmental agents responsible for epigenetic modifications are also examined, suggesting that the control of paternal lifestyle prior to conception could represent in the next future a novel hot topic in the management of human reproduction.","author":[{"dropping-particle":"","family":"Stuppia","given":"Liborio","non-dropping-particle":"","parse-names":false,"suffix":""},{"dropping-particle":"","family":"Franzago","given":"Marica","non-dropping-particle":"","parse-names":false,"suffix":""},{"dropping-particle":"","family":"Ballerini","given":"Patrizia","non-dropping-particle":"","parse-names":false,"suffix":""},{"dropping-particle":"","family":"Gatta","given":"Valentina","non-dropping-particle":"","parse-names":false,"suffix":""},{"dropping-particle":"","family":"Antonucci","given":"Ivana","non-dropping-particle":"","parse-names":false,"suffix":""}],"container-title":"Clinical epigenetics","id":"ITEM-5","issued":{"date-parts":[["2015"]]},"page":"120","publisher":"Clinical Epigenetics","title":"Epigenetics and male reproduction: the consequences of paternal lifestyle on fertility, embryo development, and children lifetime health.","type":"article-journal","volume":"7"},"uris":["http://www.mendeley.com/documents/?uuid=34b101fc-2e1f-44b5-b094-5a2758441ab5"]},{"id":"ITEM-6","itemData":{"DOI":"10.1530/JOE-17-0023","ISSN":"1479-6805","PMID":"28356401","abstract":"Endocrine disrupting chemicals are ubiquitous chemicals that exhibit endocrine disrupting properties in both humans and animals. Female reproduction is an important process, which is regulated by hormones and is susceptible to the effects of exposure to endocrine disrupting chemicals. Disruptions in female reproductive functions by endocrine disrupting chemicals may result in subfertility, infertility, improper hormone production, estrous and menstrual cycle abnormalities, anovulation, and early reproductive senescence. This review summarizes the effects of a variety of synthetic endocrine disrupting chemicals on fertility during adult life. The chemicals covered in this review are pesticides (organochlorines, organophosphates, carbamates, pyrethroids, and triazines), heavy metals (arsenic, lead, and mercury), diethylstilbesterol, plasticizer alternatives (di-(2-ethylhexyl) phthalate and bisphenol A alternatives), 2,3,7,8-tetrachlorodibenzo-p-dioxin, nonylphenol, polychlorinated biphenyls, triclosan, and parabens. This review focuses on the hypothalamus, pituitary, ovary, and uterus because together they regulate normal female fertility and the onset of reproductive senescence. The literature shows that several endocrine disrupting chemicals have endocrine disrupting abilities in females during adult life, causing fertility abnormalities in both humans and animals.","author":[{"dropping-particle":"","family":"Rattan","given":"Saniya","non-dropping-particle":"","parse-names":false,"suffix":""},{"dropping-particle":"","family":"Zhou","given":"Changqing","non-dropping-particle":"","parse-names":false,"suffix":""},{"dropping-particle":"","family":"Chiang","given":"Catheryne","non-dropping-particle":"","parse-names":false,"suffix":""},{"dropping-particle":"","family":"Mahalingam","given":"Sharada","non-dropping-particle":"","parse-names":false,"suffix":""},{"dropping-particle":"","family":"Brehm","given":"Emily","non-dropping-particle":"","parse-names":false,"suffix":""},{"dropping-particle":"","family":"Flaws","given":"Jodi A","non-dropping-particle":"","parse-names":false,"suffix":""}],"container-title":"The Journal of endocrinology","id":"ITEM-6","issue":"3","issued":{"date-parts":[["2017","6"]]},"page":"R109-R129","title":"Exposure to endocrine disruptors during adulthood: consequences for female fertility.","type":"article-journal","volume":"233"},"uris":["http://www.mendeley.com/documents/?uuid=57e97264-2c73-49eb-9dbc-b627b8b8593e"]},{"id":"ITEM-7","itemData":{"DOI":"10.1016/j.reprotox.2014.06.008","ISSN":"1873-1708","PMID":"24994688","abstract":"Phthalates are the diverse group of compounds abundantly present in environment. The present study shows the estrogenic potential of diethyl phthalate (DEP). The data showed that DEP increased the transactivation of ER in CHO and MCF-7 cells suggesting its interaction with ER. In vivo parameters like increased uterine epithelial cell height and up regulation of various steroidogenic genes were also observed in adult female rats. Our uterotrophic assay data from immature female rats suggested that DEP treatment resulted in augmentation of uterine weight as well as luminal epithelial cell heights in both vaginal and uterine tissues. Further, DEP was able to upregulate pS2 gene expression with simultaneous activation of MAPK pathway as demonstrated by increased p-ERK/ERK ratio. Taken together, the present data suggests that DEP acts as an estrogenic compound and based on these data further detailed studies would reveal its mode of action at cellular levels.","author":[{"dropping-particle":"","family":"Kumar","given":"Narender","non-dropping-particle":"","parse-names":false,"suffix":""},{"dropping-particle":"","family":"Sharan","given":"Shruti","non-dropping-particle":"","parse-names":false,"suffix":""},{"dropping-particle":"","family":"Srivastava","given":"Swati","non-dropping-particle":"","parse-names":false,"suffix":""},{"dropping-particle":"","family":"Roy","given":"Partha","non-dropping-particle":"","parse-names":false,"suffix":""}],"container-title":"Reproductive toxicology (Elmsford, N.Y.)","id":"ITEM-7","issued":{"date-parts":[["2014","11"]]},"page":"12-26","title":"Assessment of estrogenic potential of diethyl phthalate in female reproductive system involving both genomic and non-genomic actions.","type":"article-journal","volume":"49"},"uris":["http://www.mendeley.com/documents/?uuid=78d1d42a-95f9-4c0b-b60d-391fa6bf37cf"]},{"id":"ITEM-8","itemData":{"DOI":"10.1016/j.reprotox.2016.04.005","ISSN":"1873-1708","PMID":"27067915","abstract":"Evidence from toxicological studies has demonstrated that phthalates can lead to reduced fertility through effects on folliculogenesis, oocyte maturation and embryonic development, but human data are limited. Concentrations of eight phthalate metabolites in 110 follicular fluid (FF) and urine samples collected from 112 women attending an infertility clinic in Wuhan, China were quantified, and correlations between paired matrices were explored. Associations between metabolite concentrations and in vitro fertilization (IVF) parameters were evaluated with multivariable models. Six metabolites were detected in &gt;72.73% of the FF samples. MEHP and MBP were the dominant metabolites with a median level of 2.80 and 2.05ng/mL, respectively. Significant correlations between the two matrices, urine and FF, were found for MEP (rs=0.44), and MBP (rs=0.22). FF and urinary metabolite concentrations were not associated with any IVF parameters. However, given the prevalence of phthalates exposure, further work is needed to elucidate the potential hazard on female reproduction.","author":[{"dropping-particle":"","family":"Du","given":"Yao-Yao","non-dropping-particle":"","parse-names":false,"suffix":""},{"dropping-particle":"","family":"Fang","given":"Yue-Li","non-dropping-particle":"","parse-names":false,"suffix":""},{"dropping-particle":"","family":"Wang","given":"Yi-Xin","non-dropping-particle":"","parse-names":false,"suffix":""},{"dropping-particle":"","family":"Zeng","given":"Qiang","non-dropping-particle":"","parse-names":false,"suffix":""},{"dropping-particle":"","family":"Guo","given":"Na","non-dropping-particle":"","parse-names":false,"suffix":""},{"dropping-particle":"","family":"Zhao","given":"Hua","non-dropping-particle":"","parse-names":false,"suffix":""},{"dropping-particle":"","family":"Li","given":"Yu-Feng","non-dropping-particle":"","parse-names":false,"suffix":""}],"container-title":"Reproductive toxicology (Elmsford, N.Y.)","id":"ITEM-8","issued":{"date-parts":[["2016","6"]]},"page":"142-50","title":"Follicular fluid and urinary concentrations of phthalate metabolites among infertile women and associations with in vitro fertilization parameters.","type":"article-journal","volume":"61"},"uris":["http://www.mendeley.com/documents/?uuid=b14cb764-c8cc-44f2-811f-7c213fa2821f"]},{"id":"ITEM-9","itemData":{"DOI":"10.1073/pnas.1519019113","ISSN":"0027-8424","PMID":"26831072","abstract":"Plastics are persistent synthetic polymers that accumulate as waste in the marine environment. Microplastic (MP) particles are derived from the breakdown of larger debris or can enter the environment as microscopic fragments. Because filter-feeder organisms ingest MP while feeding, they are likely to be impacted by MP pollution. To assess the impact of polystyrene microspheres (micro-PS) on the physiology of the Pacific oyster, adult oysters were experimentally exposed to virgin micro-PS (2 and 6 μm in diameter; 0.023 mg·L-1) for 2 mo during a reproductive cycle. Effects were investigated on ecophysiological parameters; cellular, transcriptomic, and proteomic responses; fecundity; and offspring development. Oysters preferentially ingested the 6-μm micro-PS over the 2-μm-diameter particles. Consumption of microalgae and absorption efficiency were significantly higher in exposed oysters, suggesting compensatory and physical effects on both digestive parameters. After 2 mo, exposed oysters had significant decreases in oocyte number (-38%), diameter (-5%), and sperm velocity (-23%). The D-larval yield and larval development of offspring derived from exposed parents decreased by 41% and 18%, respectively, compared with control offspring. Dynamic energy budget modeling, supported by transcriptomic profiles, suggested a significant shift of energy allocation from reproduction to structural growth, and elevated maintenance costs in exposed oysters, which is thought to be caused by interference with energy uptake. Molecular signatures of endocrine disruption were also revealed, but no endocrine disruptors were found in the biological samples. This study provides evidence that micro-PS cause feeding modifications and reproductive disruption in oysters, with significant impacts on offspring.","author":[{"dropping-particle":"","family":"Sussarellu","given":"Rossana","non-dropping-particle":"","parse-names":false,"suffix":""},{"dropping-particle":"","family":"Suquet","given":"Marc","non-dropping-particle":"","parse-names":false,"suffix":""},{"dropping-particle":"","family":"Thomas","given":"Yoann","non-dropping-particle":"","parse-names":false,"suffix":""},{"dropping-particle":"","family":"Lambert","given":"Christophe","non-dropping-particle":"","parse-names":false,"suffix":""},{"dropping-particle":"","family":"Fabioux","given":"Caroline","non-dropping-particle":"","parse-names":false,"suffix":""},{"dropping-particle":"","family":"Pernet","given":"Marie Eve Julie","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family":"Goïc","given":"Nelly","non-dropping-particle":"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container-title":"Proceedings of the National Academy of Sciences","id":"ITEM-9","issue":"9","issued":{"date-parts":[["2016","3"]]},"page":"2430-2435","title":"Oyster reproduction is affected by exposure to polystyrene microplastics","type":"article-journal","volume":"113"},"uris":["http://www.mendeley.com/documents/?uuid=99c5432c-7225-4a64-9155-033f8d311163"]}],"mendeley":{"formattedCitation":"(&lt;i&gt;15&lt;/i&gt;–&lt;i&gt;22&lt;/i&gt;, &lt;i&gt;47&lt;/i&gt;)","plainTextFormattedCitation":"(15–22, 47)","previouslyFormattedCitation":"(&lt;i&gt;15&lt;/i&gt;–&lt;i&gt;22&lt;/i&gt;, &lt;i&gt;47&lt;/i&gt;)"},"properties":{"noteIndex":0},"schema":"https://github.com/citation-style-language/schema/raw/master/csl-citation.json"}</w:instrText>
        </w:r>
        <w:r w:rsidRPr="00042923">
          <w:rPr>
            <w:bCs/>
            <w:lang w:val="en-GB"/>
          </w:rPr>
          <w:fldChar w:fldCharType="separate"/>
        </w:r>
        <w:r w:rsidRPr="00EF196E">
          <w:rPr>
            <w:bCs/>
            <w:noProof/>
            <w:lang w:val="en-GB"/>
          </w:rPr>
          <w:t>(</w:t>
        </w:r>
        <w:r w:rsidRPr="00EF196E">
          <w:rPr>
            <w:bCs/>
            <w:i/>
            <w:noProof/>
            <w:lang w:val="en-GB"/>
          </w:rPr>
          <w:t>15</w:t>
        </w:r>
        <w:r w:rsidRPr="00EF196E">
          <w:rPr>
            <w:bCs/>
            <w:noProof/>
            <w:lang w:val="en-GB"/>
          </w:rPr>
          <w:t>–</w:t>
        </w:r>
        <w:r w:rsidRPr="00EF196E">
          <w:rPr>
            <w:bCs/>
            <w:i/>
            <w:noProof/>
            <w:lang w:val="en-GB"/>
          </w:rPr>
          <w:t>22</w:t>
        </w:r>
        <w:r w:rsidRPr="00EF196E">
          <w:rPr>
            <w:bCs/>
            <w:noProof/>
            <w:lang w:val="en-GB"/>
          </w:rPr>
          <w:t xml:space="preserve">, </w:t>
        </w:r>
        <w:r w:rsidRPr="00EF196E">
          <w:rPr>
            <w:bCs/>
            <w:i/>
            <w:noProof/>
            <w:lang w:val="en-GB"/>
          </w:rPr>
          <w:t>47</w:t>
        </w:r>
        <w:r w:rsidRPr="00EF196E">
          <w:rPr>
            <w:bCs/>
            <w:noProof/>
            <w:lang w:val="en-GB"/>
          </w:rPr>
          <w:t>)</w:t>
        </w:r>
        <w:r w:rsidRPr="00042923">
          <w:rPr>
            <w:bCs/>
            <w:lang w:val="en-GB"/>
          </w:rPr>
          <w:fldChar w:fldCharType="end"/>
        </w:r>
        <w:r w:rsidRPr="00042923">
          <w:rPr>
            <w:bCs/>
            <w:lang w:val="en-GB"/>
          </w:rPr>
          <w:t>.</w:t>
        </w:r>
      </w:moveTo>
    </w:p>
    <w:moveToRangeEnd w:id="468"/>
    <w:p w14:paraId="28E78433" w14:textId="77777777" w:rsidR="000C5FB5" w:rsidRPr="000C5FB5" w:rsidRDefault="000C5FB5" w:rsidP="00C403EC">
      <w:pPr>
        <w:pStyle w:val="Paragraph"/>
        <w:ind w:firstLine="0"/>
        <w:rPr>
          <w:ins w:id="470" w:author="mnoonan" w:date="2022-08-27T02:24:00Z"/>
          <w:b/>
          <w:lang w:val="en-GB"/>
          <w:rPrChange w:id="471" w:author="mnoonan" w:date="2022-08-27T02:38:00Z">
            <w:rPr>
              <w:ins w:id="472" w:author="mnoonan" w:date="2022-08-27T02:24:00Z"/>
              <w:bCs/>
              <w:lang w:val="en-GB"/>
            </w:rPr>
          </w:rPrChange>
        </w:rPr>
      </w:pPr>
    </w:p>
    <w:p w14:paraId="7D0F7745" w14:textId="75FDA0E0" w:rsidR="00977C50" w:rsidRDefault="00977C50" w:rsidP="00977C50">
      <w:pPr>
        <w:pStyle w:val="Paragraph"/>
        <w:ind w:firstLine="0"/>
        <w:rPr>
          <w:ins w:id="473" w:author="mnoonan" w:date="2022-08-27T02:52:00Z"/>
          <w:b/>
          <w:lang w:val="en-GB"/>
        </w:rPr>
      </w:pPr>
      <w:ins w:id="474" w:author="mnoonan" w:date="2022-08-27T02:52:00Z">
        <w:r>
          <w:rPr>
            <w:b/>
            <w:lang w:val="en-GB"/>
          </w:rPr>
          <w:t>Conclusions and future directions</w:t>
        </w:r>
      </w:ins>
    </w:p>
    <w:p w14:paraId="2FE3F4FA" w14:textId="7302822D" w:rsidR="00940CB9" w:rsidRPr="00042923" w:rsidDel="00977C50" w:rsidRDefault="00D7274F" w:rsidP="00977C50">
      <w:pPr>
        <w:pStyle w:val="Paragraph"/>
        <w:ind w:firstLine="0"/>
        <w:rPr>
          <w:del w:id="475" w:author="mnoonan" w:date="2022-08-27T02:51:00Z"/>
          <w:bCs/>
          <w:lang w:val="en-GB"/>
        </w:rPr>
        <w:pPrChange w:id="476" w:author="mnoonan" w:date="2022-08-27T02:52:00Z">
          <w:pPr>
            <w:pStyle w:val="Paragraph"/>
            <w:ind w:firstLine="0"/>
          </w:pPr>
        </w:pPrChange>
      </w:pPr>
      <w:del w:id="477" w:author="mnoonan" w:date="2022-08-27T02:51:00Z">
        <w:r w:rsidRPr="00042923" w:rsidDel="00977C50">
          <w:rPr>
            <w:bCs/>
            <w:lang w:val="en-GB"/>
          </w:rPr>
          <w:delText xml:space="preserve">The ubiquitous and long-lived nature of MPs has made them synonymous with the seemingly irreversible mark of mankind on our planet. The growing volume of plastic pollution making its way into rivers, lakes and oceans has drawn considerable scientific, public, and governmental attention to the plight of aquatic ecosystems. Yet, despite the tens of thousands of peer reviewed publications on MPs, few of these have focused on terrestrial systems, and very little is known about the occurrence and fate of MPs in mammals. </w:delText>
        </w:r>
        <w:r w:rsidR="00337367" w:rsidRPr="00042923" w:rsidDel="00977C50">
          <w:rPr>
            <w:bCs/>
            <w:lang w:val="en-GB"/>
          </w:rPr>
          <w:delText>While evidence is still extremely limited, emerging studies are showing that MPs represent a potentially serious threat to the reproductive health of rodent species</w:delText>
        </w:r>
        <w:r w:rsidR="003100AC" w:rsidRPr="00042923" w:rsidDel="00977C50">
          <w:rPr>
            <w:bCs/>
            <w:lang w:val="en-GB"/>
          </w:rPr>
          <w:delText xml:space="preserve"> </w:delText>
        </w:r>
        <w:r w:rsidR="003100AC" w:rsidRPr="00042923" w:rsidDel="00977C50">
          <w:rPr>
            <w:bCs/>
            <w:lang w:val="en-GB"/>
          </w:rPr>
          <w:fldChar w:fldCharType="begin" w:fldLock="1"/>
        </w:r>
        <w:r w:rsidR="00CA79B0" w:rsidDel="00977C50">
          <w:rPr>
            <w:bCs/>
            <w:lang w:val="en-GB"/>
          </w:rPr>
          <w:delInstrText>ADDIN CSL_CITATION {"citationItems":[{"id":"ITEM-1","itemData":{"DOI":"10.1111/gcb.14020","ISSN":"13652486","abstract":"Microplastics (plastics &lt;5 mm, including nanoplastics which are &lt;0.1 μm) originate from the fragmentation of large plastic litter or from direct environmental emission. Their potential impacts in terrestrial ecosystems remain largely unexplored despite numerous reported effects on marine organisms. Most plastics arriving in the oceans were produced, used, and often disposed on land. Hence, it is within terrestrial systems that microplastics might first interact with biota eliciting ecologically relevant impacts. This article introduces the pervasive microplastic contamination as a potential agent of global change in terrestrial systems, highlights the physical and chemical nature of the respective observed effects, and discusses the broad toxicity of nanoplastics derived from plastic breakdown. Making relevant links to the fate of microplastics in aquatic continental systems, we here present new insights into the mechanisms of impacts on terrestrial geochemistry, the biophysical environment, and ecotoxicology. Broad changes in continental environments are possible even in particle-rich habitats such as soils. Furthermore, there is a growing body of evidence indicating that microplastics interact with terrestrial organisms that mediate essential ecosystem services and functions, such as soil dwelling invertebrates, terrestrial fungi, and plant-pollinators. Therefore, research is needed to clarify the terrestrial fate and effects of microplastics. We suggest that due to the widespread presence, environmental persistence, and various interactions with continental biota, microplastic pollution might represent an emerging global change threat to terrestrial ecosystems.","author":[{"dropping-particle":"","family":"Souza Machado","given":"Anderson Abel","non-dropping-particle":"de","parse-names":false,"suffix":""},{"dropping-particle":"","family":"Kloas","given":"Werner","non-dropping-particle":"","parse-names":false,"suffix":""},{"dropping-particle":"","family":"Zarfl","given":"Christiane","non-dropping-particle":"","parse-names":false,"suffix":""},{"dropping-particle":"","family":"Hempel","given":"Stefan","non-dropping-particle":"","parse-names":false,"suffix":""},{"dropping-particle":"","family":"Rillig","given":"Matthias C.","non-dropping-particle":"","parse-names":false,"suffix":""}],"container-title":"Global Change Biology","id":"ITEM-1","issue":"4","issued":{"date-parts":[["2018"]]},"page":"1405-1416","title":"Microplastics as an emerging threat to terrestrial ecosystems","type":"article-journal","volume":"24"},"uris":["http://www.mendeley.com/documents/?uuid=ca0fb117-ede7-4d48-bab2-2bcb1a616384"]},{"id":"ITEM-2","itemData":{"DOI":"10.1016/j.jhazmat.2020.123430","ISSN":"18733336","PMID":"32659591","abstract":"Microplastics (MPs) have become hazardous materials, which have aroused widespread concern about their potential toxicity. However, the effects of MPs on reproductive systems in mammals are still ambiguous. In this study, the toxic effects of polystyrene MPs (PS-MPs) in male reproduction of mice were investigated. The results indicated that after exposure for 24 h, 4 μm and 10 μm PS-MPs accumulated in the testis of mice. Meanwhile, 0.5 μm, 4 μm, and 10 μm PS-MPs could enter into three kinds of testicular cells in vitro. In addition, sperm quality and testosterone level of mice were declined after exposure to 0.5 μm, 4 μm, and 10 μm PS-MPs for 28 days. H&amp;E staining showed that spermatogenic cells abscissed and arranged disorderly, and multinucleated gonocytes occurred in the seminiferous tubule. Moreover, PS-MPs induced testicular inflammation and the disruption of blood-testis barrier. In summary, this study demonstrated that PS-MPs induced male reproductive dysfunctions in mice, which provided new insights into the toxicity of MPs in mammals.","author":[{"dropping-particle":"","family":"Jin","given":"Haibo","non-dropping-particle":"","parse-names":false,"suffix":""},{"dropping-particle":"","family":"Ma","given":"Tan","non-dropping-particle":"","parse-names":false,"suffix":""},{"dropping-particle":"","family":"Sha","given":"Xiaoxuan","non-dropping-particle":"","parse-names":false,"suffix":""},{"dropping-particle":"","family":"Liu","given":"Zhenyu","non-dropping-particle":"","parse-names":false,"suffix":""},{"dropping-particle":"","family":"Zhou","given":"Yuan","non-dropping-particle":"","parse-names":false,"suffix":""},{"dropping-particle":"","family":"Meng","given":"Xiannan","non-dropping-particle":"","parse-names":false,"suffix":""},{"dropping-particle":"","family":"Chen","given":"Yabing","non-dropping-particle":"","parse-names":false,"suffix":""},{"dropping-particle":"","family":"Han","given":"Xiaodong","non-dropping-particle":"","parse-names":false,"suffix":""},{"dropping-particle":"","family":"Ding","given":"Jie","non-dropping-particle":"","parse-names":false,"suffix":""}],"container-title":"Journal of Hazardous Materials","id":"ITEM-2","issue":"May 2020","issued":{"date-parts":[["2021"]]},"page":"123430","publisher":"Elsevier","title":"Polystyrene microplastics induced male reproductive toxicity in mice","type":"article-journal","volume":"401"},"uris":["http://www.mendeley.com/documents/?uuid=510a26cb-ecb1-497f-a13d-fcabcf04e332"]},{"id":"ITEM-3","itemData":{"DOI":"10.1177/15593258211019882","ISSN":"15593258","abstract":"Due to the continuous increase in polystyrene microplastics (PS MPs) incorporation in the environment, growing number of adverse effects on living organisms and ecosystem have become a global concern. Therefore, current study was planned to elucidate the impacts of 5 different concentrations control, 2, 20, 200, and 2000 μgL-1 of PS MPs on testicular tissues of rats. PS MPs significantly reduced the activities of antioxidant enzymes (catalase, superoxide dismutase and peroxidase) as well as total protein contents, while elevated the level of lipid peroxidation and reactive oxygen species. Moreover, expressions of steroidogenic enzymes (3β-hydroxysteroid dehydrogenase, 17β-hydroxysteroid dehydrogenase and steroidogenic acute regulatory protein) as well as the levels of follicle-stimulating hormone (FSH), luteinizing hormone (LH) in plasma, intra-testicular testosterone and plasma testosterone were reduced and a significant (P &lt; 0.05) reduction was noticed in the sperm count, motility and viability. Furthermore, PS MPs significantly up-regulated the expressions of Bax and caspase-3, while down-regulated the Bcl-2 expression. The histomorphological assessment revealed significant damages in the testicles as well as decrease in the number of germ cells (spermatogenic, spermatocytes and spermatids). Collectively, PS MPs generated oxidative stress (OS) and caused potential damage to the testicles of rats in a dose-dependent manner.","author":[{"dropping-particle":"","family":"Ijaz","given":"Muhammad Umar","non-dropping-particle":"","parse-names":false,"suffix":""},{"dropping-particle":"","family":"Shahzadi","given":"Sabahat","non-dropping-particle":"","parse-names":false,"suffix":""},{"dropping-particle":"","family":"Samad","given":"Abdul","non-dropping-particle":"","parse-names":false,"suffix":""},{"dropping-particle":"","family":"Ehsan","given":"Nazia","non-dropping-particle":"","parse-names":false,"suffix":""},{"dropping-particle":"","family":"Ahmed","given":"Hussain","non-dropping-particle":"","parse-names":false,"suffix":""},{"dropping-particle":"","family":"Tahir","given":"Arfa","non-dropping-particle":"","parse-names":false,"suffix":""},{"dropping-particle":"","family":"Rehman","given":"Humaira","non-dropping-particle":"","parse-names":false,"suffix":""},{"dropping-particle":"","family":"Anwar","given":"Haseeb","non-dropping-particle":"","parse-names":false,"suffix":""}],"container-title":"Dose-Response","id":"ITEM-3","issue":"2","issued":{"date-parts":[["2021","4","1"]]},"page":"1-11","title":"Dose-Dependent Effect of Polystyrene Microplastics on the Testicular Tissues of the Male Sprague Dawley Rats","type":"article-journal","volume":"19"},"uris":["http://www.mendeley.com/documents/?uuid=87e2f1fb-dfaa-4b73-afd9-3e4f40f60410"]},{"id":"ITEM-4","itemData":{"DOI":"10.1016/j.jhazmat.2020.124028","ISSN":"18733336","PMID":"33087287","abstract":"Microplastics (MPS) are widespread in our environment and have a potential impact on the reproductive development of humans and mammals. In this study, we evaluated the effect of 5 µm polystyrene microplastics(PS-MPS) on spermatogenesis in mice. The damage by PS-MPS to epididymal sperm was studied using blood cell counts. The results showed that the number of viable epididymis sperm after PS-MPS exposure was significantly reduced. Using Duff-Quik staining, we found that the PS-MPS exposure increased the rate of sperm deformity. The testis is an important organ responsible for normal spermatogenesis. HE and TUNEL staining showed atrophy, shedding, and apoptosis of sperm cells at all levels of the testis after exposure to PS-MPS. Western blot and qPCR analysis were used to detect Nrf2/HO-1 and NF-κB. The results showed that after PS-MPS exposure, the expression of the pro-inflammatory molecule NF-κB and that of the inflammatory factors interleukin (IL)-1β and IL-6 increased significantly, whereas that of the anti-inflammatory molecule Nrf2/HO-1 decreased. These results indicate that the abnormal sperm quality in ICR mice caused by PS-MPS exposure is closely related to the Nrf2/HO-1/NF-κB pathway.","author":[{"dropping-particle":"","family":"Hou","given":"Baolian","non-dropping-particle":"","parse-names":false,"suffix":""},{"dropping-particle":"","family":"Wang","given":"Fangyi","non-dropping-particle":"","parse-names":false,"suffix":""},{"dropping-particle":"","family":"Liu","given":"Tao","non-dropping-particle":"","parse-names":false,"suffix":""},{"dropping-particle":"","family":"Wang","given":"Zhiping","non-dropping-particle":"","parse-names":false,"suffix":""}],"container-title":"Journal of Hazardous Materials","id":"ITEM-4","issue":"September","issued":{"date-parts":[["2021","3"]]},"page":"124028","publisher":"Elsevier B.V.","title":"Reproductive toxicity of polystyrene microplastics: In vivo experimental study on testicular toxicity in mice","type":"article-journal","volume":"405"},"uris":["http://www.mendeley.com/documents/?uuid=6f0846b2-6970-4c43-b475-ff0e6343a73a"]},{"id":"ITEM-5","itemData":{"DOI":"10.1007/s11356-021-13911-9","ISSN":"16147499","PMID":"33895957","abstract":"As a persistent pollutant, microplastics (MPs) have been reported to induce sperm quantity decrease in mice. However, the related mechanism remains obscure. Therefore, this study is intended to explore the effects of polystyrene microplastics (PS-MPs) on male reproduction and its related mechanism of blood–testis barrier (BTB) impairment. Thirty-two adult male Wistar rats were divided randomly into four groups fed with PS-MPs for 90 days at doses of 0 mg/day (control group), 0.015 mg/day, 0.15 mg/day, and 1.5 mg/day, respectively. The present results have shown that PS-MP exposure led to the damage of seminiferous tubule, resulted in apoptosis of spermatogenic cells, and decreased the motility and concentration of sperm, while the abnormality of sperm was elevated. Meanwhile, PS-MPs could induce oxidative stress and activate the p38 MAPK pathway and thus deplete the nuclear factor erythroid-2 related factor 2 (Nrf2). Noteworthily, PS-MPs led to the BTB-related protein expression decrease. All these results demonstrated that PS-MP exposure may lead to the destruction of BTB integrity and the apoptosis of spermatogenic cells through the activation of the MAPK-Nrf2 pathway. The current study provided novelty evidence for elucidating the effects of PS-MPs on male reproductive toxicity and its potential mechanism.","author":[{"dropping-particle":"","family":"Li","given":"Shengda","non-dropping-particle":"","parse-names":false,"suffix":""},{"dropping-particle":"","family":"Wang","given":"Qimeng","non-dropping-particle":"","parse-names":false,"suffix":""},{"dropping-particle":"","family":"Yu","given":"Hui","non-dropping-particle":"","parse-names":false,"suffix":""},{"dropping-particle":"","family":"Yang","given":"Long","non-dropping-particle":"","parse-names":false,"suffix":""},{"dropping-particle":"","family":"Sun","given":"Yiqing","non-dropping-particle":"","parse-names":false,"suffix":""},{"dropping-particle":"","family":"Xu","given":"Ning","non-dropping-particle":"","parse-names":false,"suffix":""},{"dropping-particle":"","family":"Wang","given":"Nana","non-dropping-particle":"","parse-names":false,"suffix":""},{"dropping-particle":"","family":"Lei","given":"Zhimin","non-dropping-particle":"","parse-names":false,"suffix":""},{"dropping-particle":"","family":"Hou","given":"Junyu","non-dropping-particle":"","parse-names":false,"suffix":""},{"dropping-particle":"","family":"Jin","given":"Yinchuan","non-dropping-particle":"","parse-names":false,"suffix":""},{"dropping-particle":"","family":"Zhang","given":"Hongqin","non-dropping-particle":"","parse-names":false,"suffix":""},{"dropping-particle":"","family":"Li","given":"Lianqin","non-dropping-particle":"","parse-names":false,"suffix":""},{"dropping-particle":"","family":"Xu","given":"Feibo","non-dropping-particle":"","parse-names":false,"suffix":""},{"dropping-particle":"","family":"Zhang","given":"Lianshuang","non-dropping-particle":"","parse-names":false,"suffix":""}],"container-title":"Environmental Science and Pollution Research","id":"ITEM-5","issue":"35","issued":{"date-parts":[["2021","9","25"]]},"page":"47921-47931","title":"Polystyrene microplastics induce blood–testis barrier disruption regulated by the MAPK-Nrf2 signaling pathway in rats","type":"article-journal","volume":"28"},"uris":["http://www.mendeley.com/documents/?uuid=c25784fa-3e9b-4d73-8a21-097a936132d1"]},{"id":"ITEM-6","itemData":{"DOI":"10.1016/j.jhazmat.2020.124644","ISSN":"18733336","PMID":"33321324","abstract":"It has been demonstrated that microplastics (MPs) can transport phthalate esters (PAEs) into the tissues of mice. However, the influence of MPs on accumulation of PAEs and the combined toxicity need profound investigation. In this study, the bioaccumulation of PAEs and reproductive toxicity due to contaminated MPs exposure were investigated. After exposure to PAE-contaminated MPs for 30 days, significantly increased accumulation of PAE was observed in the liver and gut but not in the testis, which are ascribed to the distribution of MPs in tissues. Herein, most micro-size MPs accumulated in the gut and liver, while only a few nano-size MPs entered the Sertoli cells. Compared with virgin MPs and PAEs alone, PAE-contaminated MPs induced enhanced reproductive toxicities manifested by greater alterations in sperm physiology and spermatogenesis. The enhanced toxicities were also confirmed by the testicular transcriptomic alterations and aggravated oxidative stress induced by PAE-contaminated MPs. These aggravated reproductive toxicities were not caused solely by PAE, but may also be caused by the sensitization effect of oxidative stress induced by MPs. Our results highlight the potential reproductive toxicity on male terrestrial mammals due to co-exposure of MPs and plastic additives and provide valuable insights into the mechanism of combined toxicity of MPs and other pollutants.","author":[{"dropping-particle":"","family":"Deng","given":"Yongfeng","non-dropping-particle":"","parse-names":false,"suffix":""},{"dropping-particle":"","family":"Yan","given":"Zehua","non-dropping-particle":"","parse-names":false,"suffix":""},{"dropping-particle":"","family":"Shen","given":"Ruqin","non-dropping-particle":"","parse-names":false,"suffix":""},{"dropping-particle":"","family":"Huang","given":"Yichao","non-dropping-particle":"","parse-names":false,"suffix":""},{"dropping-particle":"","family":"Ren","given":"Hongqiang","non-dropping-particle":"","parse-names":false,"suffix":""},{"dropping-particle":"","family":"Zhang","given":"Yan","non-dropping-particle":"","parse-names":false,"suffix":""}],"container-title":"Journal of Hazardous Materials","id":"ITEM-6","issued":{"date-parts":[["2021"]]},"page":"124644","publisher":"Elsevier","title":"Enhanced reproductive toxicities induced by phthalates contaminated microplastics in male mice (Mus musculus)","type":"article-journal","volume":"406"},"uris":["http://www.mendeley.com/documents/?uuid=cc770478-d6a8-4c58-933c-a8a303aafb17"]},{"id":"ITEM-7","itemData":{"DOI":"10.1016/j.tox.2020.152665","ISSN":"18793185","PMID":"33359712","abstract":"Microplastics (MPs) are receiving increased attention as a harmful environmental pollutant. Studies have investigated that MPs have reproductive toxicity, but the mechanism is little known. Here, we aimed to investigate the effects of polystyrene microplastics (PS-MPs) on ovary in rats and the underlying molecular mechanisms. in vivo, thirty-two female Wistar rats were exposed to 0.5 μm PS-MPs at different concentrations (0, 0.015, 0.15 and 1.5 mg/d) for 90 days. And then, all animals were sacrificed, ovaries and blood were collected for testing. in vitro, granulosa cells (GCs) were separated from rat ovary and treated with 0</w:delInstrText>
        </w:r>
        <w:r w:rsidR="00CA79B0" w:rsidDel="00977C50">
          <w:rPr>
            <w:rFonts w:ascii="MS Mincho" w:eastAsia="MS Mincho" w:hAnsi="MS Mincho" w:cs="MS Mincho" w:hint="eastAsia"/>
            <w:bCs/>
            <w:lang w:val="en-GB"/>
          </w:rPr>
          <w:delInstrText>、</w:delInstrText>
        </w:r>
        <w:r w:rsidR="00CA79B0" w:rsidDel="00977C50">
          <w:rPr>
            <w:bCs/>
            <w:lang w:val="en-GB"/>
          </w:rPr>
          <w:delInstrText>1</w:delInstrText>
        </w:r>
        <w:r w:rsidR="00CA79B0" w:rsidDel="00977C50">
          <w:rPr>
            <w:rFonts w:ascii="MS Mincho" w:eastAsia="MS Mincho" w:hAnsi="MS Mincho" w:cs="MS Mincho" w:hint="eastAsia"/>
            <w:bCs/>
            <w:lang w:val="en-GB"/>
          </w:rPr>
          <w:delInstrText>、</w:delInstrText>
        </w:r>
        <w:r w:rsidR="00CA79B0" w:rsidDel="00977C50">
          <w:rPr>
            <w:bCs/>
            <w:lang w:val="en-GB"/>
          </w:rPr>
          <w:delInstrText>5</w:delInstrText>
        </w:r>
        <w:r w:rsidR="00CA79B0" w:rsidDel="00977C50">
          <w:rPr>
            <w:rFonts w:ascii="MS Mincho" w:eastAsia="MS Mincho" w:hAnsi="MS Mincho" w:cs="MS Mincho" w:hint="eastAsia"/>
            <w:bCs/>
            <w:lang w:val="en-GB"/>
          </w:rPr>
          <w:delInstrText>、</w:delInstrText>
        </w:r>
        <w:r w:rsidR="00CA79B0" w:rsidDel="00977C50">
          <w:rPr>
            <w:bCs/>
            <w:lang w:val="en-GB"/>
          </w:rPr>
          <w:delInstrText>25 μg/mL PS-MPs and reactive oxygen species (ROS) inhibitor N-Acetyl-L-cysteine (NAC) respectively. Our results showed that PS-MPs could enter into GCs and result in the reducing of growing follicles number. And the Enzyme-linked immunosorbent assay (ELISA) manifested that PS-MPs could obviously decrease the level of anti-Müllerian hormone (AMH). In addition, PS-MPs induced oxidative stress, apoptosis of GCs and ovary fibrosis evidenced by assay kits, flow cytometry, immunohistochemistry, Masson's trichrome and Sirius red staining. Moreover, the western blot assay manifested that PS-MPs exposure significantly increased the expression levels of Wnt/β-Catenin signaling pathways-related proteins (Wnt, β-catenin, p-β-catenin) and the main fibrosis markers (transforming growth factor-β (TGF-β), fibronectin, α-smooth muscle actin (α-SMA). Additionally, the expression levels of Wnt and p-β-catenin, apoptosis of GCs decreased after NAC treatment. In summary, polystyrene microplastics cause fibrosis via Wnt/β-Catenin signaling pathway activation and granulosa cells apoptosis of ovary through oxidative stress in rats, both of which ultimately resulted in decrease of ovarian reserve capacity.","author":[{"dropping-particle":"","family":"An","given":"Ru","non-dropping-particle":"","parse-names":false,"suffix":""},{"dropping-particle":"","family":"Wang","given":"Xifeng","non-dropping-particle":"","parse-names":false,"suffix":""},{"dropping-particle":"","family":"Yang","given":"Long","non-dropping-particle":"","parse-names":false,"suffix":""},{"dropping-particle":"","family":"Zhang","given":"Jinjin","non-dropping-particle":"","parse-names":false,"suffix":""},{"dropping-particle":"","family":"Wang","given":"Nana","non-dropping-particle":"","parse-names":false,"suffix":""},{"dropping-particle":"","family":"Xu","given":"Feibo","non-dropping-particle":"","parse-names":false,"suffix":""},{"dropping-particle":"","family":"Hou","given":"Yun","non-dropping-particle":"","parse-names":false,"suffix":""},{"dropping-particle":"","family":"Zhang","given":"Hongqin","non-dropping-particle":"","parse-names":false,"suffix":""},{"dropping-particle":"","family":"Zhang","given":"Lianshuang","non-dropping-particle":"","parse-names":false,"suffix":""}],"container-title":"Toxicology","id":"ITEM-7","issue":"December 2020","issued":{"date-parts":[["2021","2"]]},"page":"152665","title":"Polystyrene microplastics cause granulosa cells apoptosis and fibrosis in ovary through oxidative stress in rats","type":"article-journal","volume":"449"},"uris":["http://www.mendeley.com/documents/?uuid=349d70d4-fcc4-4795-87a8-914855c329c5"]}],"mendeley":{"formattedCitation":"(&lt;i&gt;10&lt;/i&gt;, &lt;i&gt;24&lt;/i&gt;–&lt;i&gt;26&lt;/i&gt;, &lt;i&gt;28&lt;/i&gt;–&lt;i&gt;30&lt;/i&gt;)","plainTextFormattedCitation":"(10, 24–26, 28–30)","previouslyFormattedCitation":"(&lt;i&gt;10&lt;/i&gt;, &lt;i&gt;24&lt;/i&gt;–&lt;i&gt;26&lt;/i&gt;, &lt;i&gt;28&lt;/i&gt;–&lt;i&gt;30&lt;/i&gt;)"},"properties":{"noteIndex":0},"schema":"https://github.com/citation-style-language/schema/raw/master/csl-citation.json"}</w:delInstrText>
        </w:r>
        <w:r w:rsidR="003100AC" w:rsidRPr="00042923" w:rsidDel="00977C50">
          <w:rPr>
            <w:bCs/>
            <w:lang w:val="en-GB"/>
          </w:rPr>
          <w:fldChar w:fldCharType="separate"/>
        </w:r>
        <w:r w:rsidR="00EF196E" w:rsidRPr="00EF196E" w:rsidDel="00977C50">
          <w:rPr>
            <w:bCs/>
            <w:noProof/>
            <w:lang w:val="en-GB"/>
          </w:rPr>
          <w:delText>(</w:delText>
        </w:r>
        <w:r w:rsidR="00EF196E" w:rsidRPr="00EF196E" w:rsidDel="00977C50">
          <w:rPr>
            <w:bCs/>
            <w:i/>
            <w:noProof/>
            <w:lang w:val="en-GB"/>
          </w:rPr>
          <w:delText>10</w:delText>
        </w:r>
        <w:r w:rsidR="00EF196E" w:rsidRPr="00EF196E" w:rsidDel="00977C50">
          <w:rPr>
            <w:bCs/>
            <w:noProof/>
            <w:lang w:val="en-GB"/>
          </w:rPr>
          <w:delText xml:space="preserve">, </w:delText>
        </w:r>
        <w:r w:rsidR="00EF196E" w:rsidRPr="00EF196E" w:rsidDel="00977C50">
          <w:rPr>
            <w:bCs/>
            <w:i/>
            <w:noProof/>
            <w:lang w:val="en-GB"/>
          </w:rPr>
          <w:delText>24</w:delText>
        </w:r>
        <w:r w:rsidR="00EF196E" w:rsidRPr="00EF196E" w:rsidDel="00977C50">
          <w:rPr>
            <w:bCs/>
            <w:noProof/>
            <w:lang w:val="en-GB"/>
          </w:rPr>
          <w:delText>–</w:delText>
        </w:r>
        <w:r w:rsidR="00EF196E" w:rsidRPr="00EF196E" w:rsidDel="00977C50">
          <w:rPr>
            <w:bCs/>
            <w:i/>
            <w:noProof/>
            <w:lang w:val="en-GB"/>
          </w:rPr>
          <w:delText>26</w:delText>
        </w:r>
        <w:r w:rsidR="00EF196E" w:rsidRPr="00EF196E" w:rsidDel="00977C50">
          <w:rPr>
            <w:bCs/>
            <w:noProof/>
            <w:lang w:val="en-GB"/>
          </w:rPr>
          <w:delText xml:space="preserve">, </w:delText>
        </w:r>
        <w:r w:rsidR="00EF196E" w:rsidRPr="00EF196E" w:rsidDel="00977C50">
          <w:rPr>
            <w:bCs/>
            <w:i/>
            <w:noProof/>
            <w:lang w:val="en-GB"/>
          </w:rPr>
          <w:delText>28</w:delText>
        </w:r>
        <w:r w:rsidR="00EF196E" w:rsidRPr="00EF196E" w:rsidDel="00977C50">
          <w:rPr>
            <w:bCs/>
            <w:noProof/>
            <w:lang w:val="en-GB"/>
          </w:rPr>
          <w:delText>–</w:delText>
        </w:r>
        <w:r w:rsidR="00EF196E" w:rsidRPr="00EF196E" w:rsidDel="00977C50">
          <w:rPr>
            <w:bCs/>
            <w:i/>
            <w:noProof/>
            <w:lang w:val="en-GB"/>
          </w:rPr>
          <w:delText>30</w:delText>
        </w:r>
        <w:r w:rsidR="00EF196E" w:rsidRPr="00EF196E" w:rsidDel="00977C50">
          <w:rPr>
            <w:bCs/>
            <w:noProof/>
            <w:lang w:val="en-GB"/>
          </w:rPr>
          <w:delText>)</w:delText>
        </w:r>
        <w:r w:rsidR="003100AC" w:rsidRPr="00042923" w:rsidDel="00977C50">
          <w:rPr>
            <w:bCs/>
            <w:lang w:val="en-GB"/>
          </w:rPr>
          <w:fldChar w:fldCharType="end"/>
        </w:r>
        <w:r w:rsidR="00337367" w:rsidRPr="00042923" w:rsidDel="00977C50">
          <w:rPr>
            <w:bCs/>
            <w:lang w:val="en-GB"/>
          </w:rPr>
          <w:delText xml:space="preserve">. </w:delText>
        </w:r>
        <w:r w:rsidR="008B1BBB" w:rsidRPr="00042923" w:rsidDel="00977C50">
          <w:rPr>
            <w:bCs/>
            <w:lang w:val="en-GB"/>
          </w:rPr>
          <w:delText>H</w:delText>
        </w:r>
        <w:r w:rsidR="00337367" w:rsidRPr="00042923" w:rsidDel="00977C50">
          <w:rPr>
            <w:bCs/>
            <w:lang w:val="en-GB"/>
          </w:rPr>
          <w:delText xml:space="preserve">owever, there are currently no studies that link MP contamination to changes in fertility in other terrestrial mammals. </w:delText>
        </w:r>
      </w:del>
      <w:moveFromRangeStart w:id="478" w:author="mnoonan" w:date="2022-08-27T02:50:00Z" w:name="move112461050"/>
      <w:moveFrom w:id="479" w:author="mnoonan" w:date="2022-08-27T02:50:00Z">
        <w:del w:id="480" w:author="mnoonan" w:date="2022-08-27T02:51:00Z">
          <w:r w:rsidR="00337367" w:rsidRPr="00042923" w:rsidDel="00977C50">
            <w:rPr>
              <w:bCs/>
              <w:lang w:val="en-GB"/>
            </w:rPr>
            <w:delText>Importantly</w:delText>
          </w:r>
          <w:r w:rsidR="00C403EC" w:rsidRPr="00042923" w:rsidDel="00977C50">
            <w:rPr>
              <w:bCs/>
              <w:lang w:val="en-GB"/>
            </w:rPr>
            <w:delText xml:space="preserve">, the lack of a reliable method to isolate MPs from tissues and biological fluids hinders our ability to precisely investigate the presence of MPs in </w:delText>
          </w:r>
          <w:r w:rsidR="00337367" w:rsidRPr="00042923" w:rsidDel="00977C50">
            <w:rPr>
              <w:bCs/>
              <w:lang w:val="en-GB"/>
            </w:rPr>
            <w:delText xml:space="preserve">complex biological </w:delText>
          </w:r>
          <w:r w:rsidR="00C403EC" w:rsidRPr="00042923" w:rsidDel="00977C50">
            <w:rPr>
              <w:bCs/>
              <w:lang w:val="en-GB"/>
            </w:rPr>
            <w:delText xml:space="preserve">samples. </w:delText>
          </w:r>
        </w:del>
      </w:moveFrom>
      <w:moveFromRangeStart w:id="481" w:author="mnoonan" w:date="2022-08-27T02:40:00Z" w:name="move112460455"/>
      <w:moveFromRangeEnd w:id="478"/>
      <w:moveFrom w:id="482" w:author="mnoonan" w:date="2022-08-27T02:40:00Z">
        <w:del w:id="483" w:author="mnoonan" w:date="2022-08-27T02:51:00Z">
          <w:r w:rsidR="00CE5A08" w:rsidRPr="00042923" w:rsidDel="00977C50">
            <w:rPr>
              <w:bCs/>
              <w:lang w:val="en-GB"/>
            </w:rPr>
            <w:delText xml:space="preserve">In the present study, </w:delText>
          </w:r>
          <w:r w:rsidRPr="00042923" w:rsidDel="00977C50">
            <w:rPr>
              <w:bCs/>
              <w:lang w:val="en-GB"/>
            </w:rPr>
            <w:delText xml:space="preserve">we </w:delText>
          </w:r>
          <w:r w:rsidR="005779FF" w:rsidDel="00977C50">
            <w:rPr>
              <w:bCs/>
              <w:lang w:val="en-GB"/>
            </w:rPr>
            <w:delText>optimized a</w:delText>
          </w:r>
          <w:r w:rsidRPr="00042923" w:rsidDel="00977C50">
            <w:rPr>
              <w:bCs/>
              <w:lang w:val="en-GB"/>
            </w:rPr>
            <w:delText xml:space="preserve"> protocol to isolate </w:delText>
          </w:r>
          <w:r w:rsidR="00337367" w:rsidRPr="00042923" w:rsidDel="00977C50">
            <w:rPr>
              <w:bCs/>
              <w:lang w:val="en-GB"/>
            </w:rPr>
            <w:delText>small MPs</w:delText>
          </w:r>
          <w:r w:rsidRPr="00042923" w:rsidDel="00977C50">
            <w:rPr>
              <w:bCs/>
              <w:lang w:val="en-GB"/>
            </w:rPr>
            <w:delText xml:space="preserve"> from </w:delText>
          </w:r>
          <w:r w:rsidR="005779FF" w:rsidDel="00977C50">
            <w:rPr>
              <w:bCs/>
              <w:lang w:val="en-GB"/>
            </w:rPr>
            <w:delText>follicular</w:delText>
          </w:r>
          <w:r w:rsidRPr="00042923" w:rsidDel="00977C50">
            <w:rPr>
              <w:bCs/>
              <w:lang w:val="en-GB"/>
            </w:rPr>
            <w:delText xml:space="preserve"> fluid and have shown</w:delText>
          </w:r>
          <w:r w:rsidR="005779FF" w:rsidDel="00977C50">
            <w:rPr>
              <w:bCs/>
              <w:lang w:val="en-GB"/>
            </w:rPr>
            <w:delText>,</w:delText>
          </w:r>
          <w:r w:rsidRPr="00042923" w:rsidDel="00977C50">
            <w:rPr>
              <w:bCs/>
              <w:lang w:val="en-GB"/>
            </w:rPr>
            <w:delText xml:space="preserve"> for the first time, that MPs are present in bovine follicular fluid. </w:delText>
          </w:r>
        </w:del>
      </w:moveFrom>
      <w:moveFromRangeEnd w:id="481"/>
      <w:del w:id="484" w:author="mnoonan" w:date="2022-08-27T02:51:00Z">
        <w:r w:rsidRPr="00042923" w:rsidDel="00977C50">
          <w:rPr>
            <w:lang w:val="en-GB"/>
          </w:rPr>
          <w:delText>Moreover,</w:delText>
        </w:r>
        <w:r w:rsidR="00C403EC" w:rsidRPr="00042923" w:rsidDel="00977C50">
          <w:rPr>
            <w:lang w:val="en-GB"/>
          </w:rPr>
          <w:delText xml:space="preserve"> </w:delText>
        </w:r>
        <w:r w:rsidRPr="00042923" w:rsidDel="00977C50">
          <w:rPr>
            <w:lang w:val="en-GB"/>
          </w:rPr>
          <w:delText xml:space="preserve">we also </w:delText>
        </w:r>
        <w:r w:rsidR="00C403EC" w:rsidRPr="00042923" w:rsidDel="00977C50">
          <w:rPr>
            <w:lang w:val="en-GB"/>
          </w:rPr>
          <w:delText>have shown</w:delText>
        </w:r>
        <w:r w:rsidR="00CE5A08" w:rsidRPr="00042923" w:rsidDel="00977C50">
          <w:rPr>
            <w:lang w:val="en-GB"/>
          </w:rPr>
          <w:delText xml:space="preserve"> </w:delText>
        </w:r>
        <w:r w:rsidR="00C403EC" w:rsidRPr="00042923" w:rsidDel="00977C50">
          <w:rPr>
            <w:lang w:val="en-GB"/>
          </w:rPr>
          <w:delText xml:space="preserve">that PS MPs exert a negative effect on both male and female bovine gametes </w:delText>
        </w:r>
        <w:r w:rsidR="00C403EC" w:rsidRPr="00042923" w:rsidDel="00977C50">
          <w:rPr>
            <w:i/>
            <w:lang w:val="en-GB"/>
          </w:rPr>
          <w:delText xml:space="preserve">in vitro, </w:delText>
        </w:r>
        <w:r w:rsidR="00C403EC" w:rsidRPr="00042923" w:rsidDel="00977C50">
          <w:rPr>
            <w:lang w:val="en-GB"/>
          </w:rPr>
          <w:delText xml:space="preserve">demonstrating that MPs should be treated as concerning environment reproductive toxicant. </w:delText>
        </w:r>
      </w:del>
      <w:moveFromRangeStart w:id="485" w:author="mnoonan" w:date="2022-08-27T02:49:00Z" w:name="move112460982"/>
      <w:moveFrom w:id="486" w:author="mnoonan" w:date="2022-08-27T02:49:00Z">
        <w:del w:id="487" w:author="mnoonan" w:date="2022-08-27T02:51:00Z">
          <w:r w:rsidR="00C403EC" w:rsidRPr="00042923" w:rsidDel="00977C50">
            <w:rPr>
              <w:bCs/>
              <w:lang w:val="en-GB"/>
            </w:rPr>
            <w:delText xml:space="preserve">It is important to note that, in this study, the MPs concentration used for the </w:delText>
          </w:r>
          <w:r w:rsidR="00C403EC" w:rsidRPr="00042923" w:rsidDel="00977C50">
            <w:rPr>
              <w:bCs/>
              <w:i/>
              <w:iCs/>
              <w:lang w:val="en-GB"/>
            </w:rPr>
            <w:delText>in vitro</w:delText>
          </w:r>
          <w:r w:rsidR="00C403EC" w:rsidRPr="00042923" w:rsidDel="00977C50">
            <w:rPr>
              <w:bCs/>
              <w:lang w:val="en-GB"/>
            </w:rPr>
            <w:delText xml:space="preserve"> investigations were based on </w:delText>
          </w:r>
          <w:r w:rsidR="00CE5A08" w:rsidRPr="00042923" w:rsidDel="00977C50">
            <w:rPr>
              <w:bCs/>
              <w:lang w:val="en-GB"/>
            </w:rPr>
            <w:delText xml:space="preserve">a </w:delText>
          </w:r>
          <w:r w:rsidR="00C403EC" w:rsidRPr="00042923" w:rsidDel="00977C50">
            <w:rPr>
              <w:bCs/>
              <w:lang w:val="en-GB"/>
            </w:rPr>
            <w:delText>stud</w:delText>
          </w:r>
          <w:r w:rsidR="00CE5A08" w:rsidRPr="00042923" w:rsidDel="00977C50">
            <w:rPr>
              <w:bCs/>
              <w:lang w:val="en-GB"/>
            </w:rPr>
            <w:delText>y</w:delText>
          </w:r>
          <w:r w:rsidR="00C403EC" w:rsidRPr="00042923" w:rsidDel="00977C50">
            <w:rPr>
              <w:bCs/>
              <w:lang w:val="en-GB"/>
            </w:rPr>
            <w:delText xml:space="preserve"> carried out in </w:delText>
          </w:r>
          <w:r w:rsidR="00A02230" w:rsidRPr="00042923" w:rsidDel="00977C50">
            <w:rPr>
              <w:bCs/>
              <w:lang w:val="en-GB"/>
            </w:rPr>
            <w:delText>mice</w:delText>
          </w:r>
          <w:r w:rsidR="00CE5A08" w:rsidRPr="00042923" w:rsidDel="00977C50">
            <w:rPr>
              <w:bCs/>
              <w:lang w:val="en-GB"/>
            </w:rPr>
            <w:delText xml:space="preserve"> that was</w:delText>
          </w:r>
          <w:r w:rsidR="00C403EC" w:rsidRPr="00042923" w:rsidDel="00977C50">
            <w:rPr>
              <w:bCs/>
              <w:lang w:val="en-GB"/>
            </w:rPr>
            <w:delText xml:space="preserve"> </w:delText>
          </w:r>
          <w:r w:rsidR="00792D8D" w:rsidRPr="00042923" w:rsidDel="00977C50">
            <w:rPr>
              <w:bCs/>
              <w:lang w:val="en-GB"/>
            </w:rPr>
            <w:delText xml:space="preserve">fed PS microplastics </w:delText>
          </w:r>
          <w:r w:rsidR="00C403EC" w:rsidRPr="00042923" w:rsidDel="00977C50">
            <w:rPr>
              <w:bCs/>
              <w:i/>
              <w:iCs/>
              <w:lang w:val="en-GB"/>
            </w:rPr>
            <w:delText>in vivo</w:delText>
          </w:r>
          <w:r w:rsidR="00A02230" w:rsidRPr="00042923" w:rsidDel="00977C50">
            <w:rPr>
              <w:bCs/>
              <w:i/>
              <w:iCs/>
              <w:lang w:val="en-GB"/>
            </w:rPr>
            <w:delText xml:space="preserve"> </w:delText>
          </w:r>
          <w:r w:rsidR="00A02230" w:rsidRPr="00042923" w:rsidDel="00977C50">
            <w:rPr>
              <w:bCs/>
              <w:i/>
              <w:iCs/>
              <w:lang w:val="en-GB"/>
            </w:rPr>
            <w:fldChar w:fldCharType="begin" w:fldLock="1"/>
          </w:r>
          <w:r w:rsidR="00CA79B0" w:rsidDel="00977C50">
            <w:rPr>
              <w:bCs/>
              <w:i/>
              <w:iCs/>
              <w:lang w:val="en-GB"/>
            </w:rPr>
            <w:delInstrText>ADDIN CSL_CITATION {"citationItems":[{"id":"ITEM-1","itemData":{"DOI":"10.1016/j.jhazmat.2021.127629","ISSN":"18733336","PMID":"34740508","abstract":"Plastics have caused serious environmental pollution. In recent years, microplastics (MPs) have caused widespread concern about their potential toxicity on animals and humans, especially on organ and tissue deposition. However, there is little known about the reproductive toxic effects of MPs in female mammals. In this study, the reproductive toxicity of polystyrene MPs (PS-MPs) in female mice was evaluated after continued exposure for 35 days. Results showed that PS-MPs could accumulate in heart, liver, spleen, lung, kidney, brain, large intestine, small intestine, uterus, ovary and blood of exposed mice. Moreover, PS-MPs exposure increased the IL-6 level and decreased malondialdehyde (MDA) level in mouse ovaries. The results also showed that PS-MPs exposure decreased the first polar body extrusion rate and the survival rate of superovulated oocytes. Meanwhile, PS-MPs reduced the level of glutathione (GSH), mitochondrial membrane potential (MMP), endoplasmic reticulum calcium ([Ca2+]ER) and increased reactive oxygen species (ROS) in oocytes. In conclusion, our study illustrated that PS-MPs exposure induced the inflammation of ovaries and reduced the quality of oocytes in mice, which provided a basis for studying the reproductive toxic mechanism of PS-MPs in female mammals.","author":[{"dropping-particle":"","family":"Liu","given":"Zhiqiang","non-dropping-particle":"","parse-names":false,"suffix":""},{"dropping-particle":"","family":"Zhuan","given":"Qingrui","non-dropping-particle":"","parse-names":false,"suffix":""},{"dropping-particle":"","family":"Zhang","given":"Luyao","non-dropping-particle":"","parse-names":false,"suffix":""},{"dropping-particle":"","family":"Meng","given":"Lin","non-dropping-particle":"","parse-names":false,"suffix":""},{"dropping-particle":"","family":"Fu","given":"Xiangwei","non-dropping-particle":"","parse-names":false,"suffix":""},{"dropping-particle":"","family":"Hou","given":"Yunpeng","non-dropping-particle":"","parse-names":false,"suffix":""}],"container-title":"Journal of Hazardous Materials","id":"ITEM-1","issue":"PC","issued":{"date-parts":[["2022","2"]]},"page":"127629","publisher":"Elsevier B.V.","title":"Polystyrene microplastics induced female reproductive toxicity in mice","type":"article-journal","volume":"424"},"uris":["http://www.mendeley.com/documents/?uuid=7e7d3d8e-9eac-4f3a-9ece-26ad50078d4f"]}],"mendeley":{"formattedCitation":"(&lt;i&gt;31&lt;/i&gt;)","plainTextFormattedCitation":"(31)","previouslyFormattedCitation":"(&lt;i&gt;31&lt;/i&gt;)"},"properties":{"noteIndex":0},"schema":"https://github.com/citation-style-language/schema/raw/master/csl-citation.json"}</w:delInstrText>
          </w:r>
          <w:r w:rsidR="00A02230" w:rsidRPr="00042923" w:rsidDel="00977C50">
            <w:rPr>
              <w:bCs/>
              <w:i/>
              <w:iCs/>
              <w:lang w:val="en-GB"/>
            </w:rPr>
            <w:fldChar w:fldCharType="separate"/>
          </w:r>
          <w:r w:rsidR="00EF196E" w:rsidRPr="00EF196E" w:rsidDel="00977C50">
            <w:rPr>
              <w:bCs/>
              <w:iCs/>
              <w:noProof/>
              <w:lang w:val="en-GB"/>
            </w:rPr>
            <w:delText>(</w:delText>
          </w:r>
          <w:r w:rsidR="00EF196E" w:rsidRPr="00EF196E" w:rsidDel="00977C50">
            <w:rPr>
              <w:bCs/>
              <w:i/>
              <w:iCs/>
              <w:noProof/>
              <w:lang w:val="en-GB"/>
            </w:rPr>
            <w:delText>31</w:delText>
          </w:r>
          <w:r w:rsidR="00EF196E" w:rsidRPr="00EF196E" w:rsidDel="00977C50">
            <w:rPr>
              <w:bCs/>
              <w:iCs/>
              <w:noProof/>
              <w:lang w:val="en-GB"/>
            </w:rPr>
            <w:delText>)</w:delText>
          </w:r>
          <w:r w:rsidR="00A02230" w:rsidRPr="00042923" w:rsidDel="00977C50">
            <w:rPr>
              <w:bCs/>
              <w:i/>
              <w:iCs/>
              <w:lang w:val="en-GB"/>
            </w:rPr>
            <w:fldChar w:fldCharType="end"/>
          </w:r>
          <w:r w:rsidR="00C403EC" w:rsidRPr="00042923" w:rsidDel="00977C50">
            <w:rPr>
              <w:bCs/>
              <w:lang w:val="en-GB"/>
            </w:rPr>
            <w:delText>, which is not necessarily representative of the number of plastics animals encounter in real life.</w:delText>
          </w:r>
        </w:del>
      </w:moveFrom>
      <w:moveFromRangeEnd w:id="485"/>
    </w:p>
    <w:p w14:paraId="29718559" w14:textId="475D7B12" w:rsidR="00940CB9" w:rsidRPr="00042923" w:rsidDel="00977C50" w:rsidRDefault="00940CB9" w:rsidP="00977C50">
      <w:pPr>
        <w:pStyle w:val="Paragraph"/>
        <w:ind w:firstLine="0"/>
        <w:rPr>
          <w:del w:id="488" w:author="mnoonan" w:date="2022-08-27T02:51:00Z"/>
          <w:bCs/>
          <w:lang w:val="en-GB"/>
        </w:rPr>
        <w:pPrChange w:id="489" w:author="mnoonan" w:date="2022-08-27T02:52:00Z">
          <w:pPr>
            <w:pStyle w:val="Paragraph"/>
            <w:ind w:firstLine="0"/>
          </w:pPr>
        </w:pPrChange>
      </w:pPr>
      <w:del w:id="490" w:author="mnoonan" w:date="2022-08-27T02:51:00Z">
        <w:r w:rsidRPr="00042923" w:rsidDel="00977C50">
          <w:rPr>
            <w:bCs/>
            <w:lang w:val="en-GB"/>
          </w:rPr>
          <w:tab/>
        </w:r>
        <w:r w:rsidR="00337367" w:rsidRPr="00042923" w:rsidDel="00977C50">
          <w:rPr>
            <w:bCs/>
            <w:lang w:val="en-GB"/>
          </w:rPr>
          <w:delText xml:space="preserve">To perform a realistic experiment investigating the impact of MPs on fertility (and health in general) </w:delText>
        </w:r>
        <w:r w:rsidR="00337367" w:rsidRPr="00042923" w:rsidDel="00977C50">
          <w:rPr>
            <w:bCs/>
            <w:i/>
            <w:iCs/>
            <w:lang w:val="en-GB"/>
          </w:rPr>
          <w:delText>in vitro,</w:delText>
        </w:r>
        <w:r w:rsidR="00337367" w:rsidRPr="00042923" w:rsidDel="00977C50">
          <w:rPr>
            <w:bCs/>
            <w:lang w:val="en-GB"/>
          </w:rPr>
          <w:delText xml:space="preserve"> it is necessary to have baseline information about what type, size, and amount of MPs can plausibly bio-accumulate in </w:delText>
        </w:r>
        <w:r w:rsidR="003100AC" w:rsidRPr="00042923" w:rsidDel="00977C50">
          <w:rPr>
            <w:bCs/>
            <w:lang w:val="en-GB"/>
          </w:rPr>
          <w:delText>mammal</w:delText>
        </w:r>
        <w:r w:rsidR="00337367" w:rsidRPr="00042923" w:rsidDel="00977C50">
          <w:rPr>
            <w:bCs/>
            <w:lang w:val="en-GB"/>
          </w:rPr>
          <w:delText xml:space="preserve">s. In reality, no such information is available for terrestrial mammals. This can be attributed to two main reasons: 1) the vast majority of MPs research has focused on aquatic ecosystems, and 2) due to cost, time, and technological limitations there are no reliable methods for isolating, characterizing and quantifying small MPs (&lt;10 </w:delText>
        </w:r>
        <w:r w:rsidR="003100AC" w:rsidRPr="00042923" w:rsidDel="00977C50">
          <w:rPr>
            <w:bCs/>
            <w:lang w:val="en-GB"/>
          </w:rPr>
          <w:sym w:font="Symbol" w:char="F06D"/>
        </w:r>
        <w:r w:rsidR="00337367" w:rsidRPr="00042923" w:rsidDel="00977C50">
          <w:rPr>
            <w:bCs/>
            <w:lang w:val="en-GB"/>
          </w:rPr>
          <w:delText xml:space="preserve">m) from </w:delText>
        </w:r>
        <w:r w:rsidR="00180203" w:rsidRPr="00042923" w:rsidDel="00977C50">
          <w:rPr>
            <w:bCs/>
            <w:lang w:val="en-GB"/>
          </w:rPr>
          <w:delText>complex biological</w:delText>
        </w:r>
        <w:r w:rsidR="00337367" w:rsidRPr="00042923" w:rsidDel="00977C50">
          <w:rPr>
            <w:bCs/>
            <w:lang w:val="en-GB"/>
          </w:rPr>
          <w:delText xml:space="preserve"> samples. In an attempt to overcome the latter limitation, we have tested different published protocols</w:delText>
        </w:r>
        <w:r w:rsidR="003100AC" w:rsidRPr="00042923" w:rsidDel="00977C50">
          <w:rPr>
            <w:bCs/>
            <w:lang w:val="en-GB"/>
          </w:rPr>
          <w:delText xml:space="preserve"> </w:delText>
        </w:r>
        <w:r w:rsidR="00337367" w:rsidRPr="00042923" w:rsidDel="00977C50">
          <w:rPr>
            <w:bCs/>
            <w:lang w:val="en-GB"/>
          </w:rPr>
          <w:fldChar w:fldCharType="begin" w:fldLock="1"/>
        </w:r>
        <w:r w:rsidR="00CA79B0" w:rsidDel="00977C50">
          <w:rPr>
            <w:bCs/>
            <w:lang w:val="en-GB"/>
          </w:rPr>
          <w:delInstrText>ADDIN CSL_CITATION {"citationItems":[{"id":"ITEM-1","itemData":{"DOI":"10.1016/j.scitotenv.2021.147065","ISSN":"18791026","PMID":"34088143","abstract":"Many methods have been used to isolate and identify microplastics from biological matrices. In biological samples, Nile Red can stain undigested residues, such as fats, soaps, and gels formed during organic matter removal, hindering the identification of fluorescent microplastics (≥2 μm). Thus, adjustments on sample preparation (e.g., fat removal) are required for the accurate identification of Nile Red stained microplastics. Multiples tests allowed to identify that digestion with 10% KOH at 60 °C for 24 h, followed by treatments with boiling water, acetone, and staining, produced good results in fourteen biological samples, including vertebrates and invertebrates. Digestion efficiencies were 94–100%, except for feces, which were 87%. Recovery rates of spiked microplastics were 97–100%, and few effects were observed in the infrared spectra and carbonyl index of seven polymers, with only the occasional yellowing suggesting surface changes. Filtration rates were improved by reducing the amount of sample. Small fluorescent microplastics could be identified in all samples under the microscope. Overall, the proposed method was efficient in removing natural organic matter from biological samples for Nile Red staining, requiring minimal sample handling, improving sample throughput, and allowing quantification of fluorescent microplastics in biological samples.","author":[{"dropping-particle":"","family":"Prata","given":"Joana C.","non-dropping-particle":"","parse-names":false,"suffix":""},{"dropping-particle":"","family":"Sequeira","given":"Inês F.","non-dropping-particle":"","parse-names":false,"suffix":""},{"dropping-particle":"","family":"Monteiro","given":"Silvia S.","non-dropping-particle":"","parse-names":false,"suffix":""},{"dropping-particle":"","family":"Silva","given":"Ana Luísa Patrício","non-dropping-particle":"","parse-names":false,"suffix":""},{"dropping-particle":"","family":"Costa","given":"João P.","non-dropping-particle":"da","parse-names":false,"suffix":""},{"dropping-particle":"","family":"Dias-Pereira","given":"Patrícia","non-dropping-particle":"","parse-names":false,"suffix":""},{"dropping-particle":"","family":"Fernandes","given":"António José Silva","non-dropping-particle":"","parse-names":false,"suffix":""},{"dropping-particle":"","family":"Costa","given":"Florinda Mendes","non-dropping-particle":"da","parse-names":false,"suffix":""},{"dropping-particle":"","family":"Duarte","given":"Armando C.","non-dropping-particle":"","parse-names":false,"suffix":""},{"dropping-particle":"","family":"Rocha-Santos","given":"Teresa","non-dropping-particle":"","parse-names":false,"suffix":""}],"container-title":"Science of the Total Environment","id":"ITEM-1","issued":{"date-parts":[["2021"]]},"page":"147065","publisher":"Elsevier B.V.","title":"Preparation of biological samples for microplastic identification by Nile Red","type":"article-journal","volume":"783"},"uris":["http://www.mendeley.com/documents/?uuid=71b259a0-6ed7-4f99-b67f-7b9d033fa699"]},{"id":"ITEM-2","itemData":{"DOI":"10.1007/s00244-015-0221-0","ISSN":"00904341","PMID":"26289815","abstract":"Microplastic particles (MP) contaminate oceans and affect marine organisms in several ways. Ingestion combined with food intake is generally reported. However, data interpretation often is circumvented by the difficulty to separate MP from bulk samples. Visual examination often is used as one or the only step to sort these particles. However, color, size, and shape are insufficient and often unreliable criteria. We present an extraction method based on hypochlorite digestion and isolation of MP from the membrane by sonication. The protocol is especially well adapted to a subsequent analysis by Raman spectroscopy. The method avoids fluorescence problems, allowing better identification of anthropogenic particles (AP) from stomach contents of fish by Raman spectroscopy. It was developed with commercial samples of microplastics and cotton along with stomach contents from three different Clupeiformes fishes: Clupea harengus, Sardina pilchardus, and Engraulis encrasicolus. The optimized digestion and isolation protocol showed no visible impact on microplastics and cotton particles while the Raman spectroscopic spectrum allowed the precise identification of microplastics and textile fibers. Thirty-five particles were isolated from nine fish stomach contents. Raman analysis has confirmed 11 microplastics and 13 fibers mainly made of cellulose or lignin. Some particles were not completely identified but contained artificial dyes. The novel approach developed in this manuscript should help to assess the presence, quantity, and composition of AP in planktivorous fish stomachs.","author":[{"dropping-particle":"","family":"Collard","given":"France","non-dropping-particle":"","parse-names":false,"suffix":""},{"dropping-particle":"","family":"Gilbert","given":"Bernard","non-dropping-particle":"","parse-names":false,"suffix":""},{"dropping-particle":"","family":"Eppe","given":"Gauthier","non-dropping-particle":"","parse-names":false,"suffix":""},{"dropping-particle":"","family":"Parmentier","given":"Eric","non-dropping-particle":"","parse-names":false,"suffix":""},{"dropping-particle":"","family":"Das","given":"Krishna","non-dropping-particle":"","parse-names":false,"suffix":""}],"container-title":"Archives of Environmental Contamination and Toxicology","id":"ITEM-2","issue":"3","issued":{"date-parts":[["2015"]]},"page":"331-339","publisher":"Springer US","title":"Detection of Anthropogenic Particles in Fish Stomachs: An Isolation Method Adapted to Identification by Raman Spectroscopy","type":"article-journal","volume":"69"},"uris":["http://www.mendeley.com/documents/?uuid=3951a0f9-a385-4a23-961d-6b4c7754acab"]},{"id":"ITEM-3","itemData":{"DOI":"10.3390/pharmaceutics13070921","ISSN":"19994923","abstract":"Environmental pollution with microplastics (MPs) is a major and worldwide concern. Involuntary exposure to MPs by ingestion or inhalation is unavoidable. The effects on human health are still under debate, while in animals, cellular MP translocation and subsequent deleterious effects were shown. First reports indicate a potential intrauterine exposure with MPs, yet readouts are prone to contamination. Method: To establish a thorough protocol for the detection of MPs in human placenta and fetal meconium in a real-life clinical setting, a pilot study was set up to screen for MPs &gt; 50 µm in placental tissue and meconium sampled during two cesarean sections for breech deliveries. After chemical digestion of non-plastic material, Fourier-transform infrared (FTIR) microspectroscopy was used to analyze the presence of 10 common types of microplastic in placenta and stool samples. Results: Human placenta and meconium samples were screened positive for polyethylene, polypropylene, polystyrene, and polyurethane, of which only the latter one was also detected as airborne fallout in the operating room—thus representing potential contamination. Conclusion: We found MPs &gt; 50 µm in placenta and meconium acquired from cesarean delivery. Critical evaluation of potential contamination sources is pivotal and may guide future clinical studies to improve the correct detection of MPs in organ tissue. Studies investigating nano-sized plastics in human tissue are warranted.","author":[{"dropping-particle":"","family":"Braun","given":"Thorsten","non-dropping-particle":"","parse-names":false,"suffix":""},{"dropping-particle":"","family":"Ehrlich","given":"Loreen","non-dropping-particle":"","parse-names":false,"suffix":""},{"dropping-particle":"","family":"Henrich","given":"Wolfgang","non-dropping-particle":"","parse-names":false,"suffix":""},{"dropping-particle":"","family":"Koeppel","given":"Sebastian","non-dropping-particle":"","parse-names":false,"suffix":""},{"dropping-particle":"","family":"Lomako","given":"Ievgeniia","non-dropping-particle":"","parse-names":false,"suffix":""},{"dropping-particle":"","family":"Schwabl","given":"Philipp","non-dropping-particle":"","parse-names":false,"suffix":""},{"dropping-particle":"","family":"Liebmann","given":"Bettina","non-dropping-particle":"","parse-names":false,"suffix":""}],"container-title":"Pharmaceutics","id":"ITEM-3","issue":"7","issued":{"date-parts":[["2021"]]},"page":"1-12","title":"Detection of microplastic in human placenta and meconium in a clinical setting","type":"article-journal","volume":"13"},"uris":["http://www.mendeley.com/documents/?uuid=e8cb54a3-35de-4b45-ad87-db29dbad204c"]},{"id":"ITEM-4","itemData":{"DOI":"10.1186/s43591-021-00009-9","ISBN":"4359102100009","abstract":"Although microplastics are ubiquitous in today’s natural environments, our understanding of the materials, quantities, and particle sizes involved remains limited. The recovery of microplastics from different types of environmental matrices requires standardized matrix digestion protocols that allow inter-laboratory comparisons and that have no effect on the polymers themselves. A number of commonly used digestion methods rely on oxidation with concentrated hydrogen peroxide solutions to remove organic matter from the matrix. However, this can alter the nature of polymers through hydrolysis and often does not lead to a complete matrix removal. We have therefore investigated the use of two altered matrix digestion protocols, an acidic (Fenton) protocol and a new alkaline (Basic Piranha) protocol, focusing mainly on the effect on biodegradable polymers (polylactide, polybutylene adipate terephthalate, polybutylene succinate) and polymers with known degradation pathways via hydrolysis (thermoplastic polyurethanes, polyamide). Comparing the initial surface textures, chemical compositions, and particle size distributions with those obtained after digestion revealed that the Fenton protocol left most of the polymers unchanged. The ferrous residue that remains following Fenton digestion had no effect on either the polymer composition or the particle size distribution, but could disturb further analytics (e.g. Raman microscopy due to auto-fluorescence). While increasing the chance of complete matrix removal, the more powerful Basic Piranha protocol is also more likely to affect the polymer properties: Polylactide polymers in particular showed signs of degradation under alkaline digestion (reduced polylactide content, holes in the polymer matrix), indicating the unsuitability of the Basic Piranha protocol in this specific case. Polyamide, however, remained stable during the Basic Piranha treatment, and the surface chemistry, the particle size as well as the molar mass distribution of the investigated thermoplastic polyurethanes were also not affected. Hence, this protocol offers a powerful alternative for microplastic analysis with focus on particle size in more complex environmental matrices (e.g. removal of cellulose in soil), while avoiding ferrous Fenton residue. Unexpectedly, also tire rubber, a frequent target analyte in microplastic monitoring, was found to be susceptible to artefact structures by both oxidation protocols. In summary, controls for the spe…","author":[{"dropping-particle":"","family":"Pfohl","given":"Patrizia","non-dropping-particle":"","parse-names":false,"suffix":""},{"dropping-particle":"","family":"Roth","given":"Christian","non-dropping-particle":"","parse-names":false,"suffix":""},{"dropping-particle":"","family":"Meyer","given":"Lars","non-dropping-particle":"","parse-names":false,"suffix":""},{"dropping-particle":"","family":"Heinemeyer","given":"Ute","non-dropping-particle":"","parse-names":false,"suffix":""},{"dropping-particle":"","family":"Gruendling","given":"Till","non-dropping-particle":"","parse-names":false,"suffix":""},{"dropping-particle":"","family":"Lang","given":"Christiane","non-dropping-particle":"","parse-names":false,"suffix":""},{"dropping-particle":"","family":"Nestle","given":"Nikolaus","non-dropping-particle":"","parse-names":false,"suffix":""},{"dropping-particle":"","family":"Hofmann","given":"Thilo","non-dropping-particle":"","parse-names":false,"suffix":""},{"dropping-particle":"","family":"Wohlleben","given":"Wendel","non-dropping-particle":"","parse-names":false,"suffix":""},{"dropping-particle":"","family":"Jessl","given":"Sarah","non-dropping-particle":"","parse-names":false,"suffix":""}],"container-title":"Microplastics and Nanoplastics","id":"ITEM-4","issue":"1","issued":{"date-parts":[["2021"]]},"page":"1-13","publisher":"Microplastics and Nanoplastics","title":"Microplastic extraction protocols can impact the polymer structure","type":"article-journal","volume":"1"},"uris":["http://www.mendeley.com/documents/?uuid=636c2df8-b5c1-440d-ae69-e9a6b17c2e04"]},{"id":"ITEM-5","itemData":{"DOI":"10.1002/jgh3.12457","ISSN":"23979070","abstract":"Background and Aim: While dietary exposure to microplastics is increasingly recognized, it is unknown if ingested plastics remain within the digestive tract. We aimed to examine human colectomy specimens for microplastics and to report the characteristics as well as polymer composition of the particles. Methods: Colectomy samples were obtained from 11 adults (mean age 45.7, six males) who were residents of Northeastern Peninsular Malaysia. Microplastics were identified following chemical digestion of specimens and subsequent filtration. The samples were then examined for characteristics (abundance, length, shape, and color) and composition of three common polymer types using stereo- and Fourier Transform InfraRed (FTIR) microscopes. Results: Microplastics were detected in all 11 specimens with an average of 331 particles/individual specimen or 28.1 ± 15.4 particles/g tissue. Filaments or fibers accounted for 96.1% of particles, and 73.1% of all filaments were transparent. Out of 40 random filaments from 10 specimens (one had indeterminate spectra patterns), 90% were polycarbonate, 50% were polyamide, and 40% were polypropylene. Conclusion: Our study suggests that microplastics are ubiquitously present in the human colon.","author":[{"dropping-particle":"","family":"Ibrahim","given":"Yusof Shuaib","non-dropping-particle":"","parse-names":false,"suffix":""},{"dropping-particle":"","family":"Tuan Anuar","given":"Sabiqah","non-dropping-particle":"","parse-names":false,"suffix":""},{"dropping-particle":"","family":"Azmi","given":"Alyza A.","non-dropping-particle":"","parse-names":false,"suffix":""},{"dropping-particle":"","family":"Wan Mohd Khalik","given":"Wan Mohd Afiq","non-dropping-particle":"","parse-names":false,"suffix":""},{"dropping-particle":"","family":"Lehata","given":"Shumpei","non-dropping-particle":"","parse-names":false,"suffix":""},{"dropping-particle":"","family":"Hamzah","given":"Siti Rabaah","non-dropping-particle":"","parse-names":false,"suffix":""},{"dropping-particle":"","family":"Ismail","given":"Dzulkiflee","non-dropping-particle":"","parse-names":false,"suffix":""},{"dropping-particle":"","family":"Ma","given":"Zheng Feei","non-dropping-particle":"","parse-names":false,"suffix":""},{"dropping-particle":"","family":"Dzulkarnaen","given":"Andee","non-dropping-particle":"","parse-names":false,"suffix":""},{"dropping-particle":"","family":"Zakaria","given":"Zaidi","non-dropping-particle":"","parse-names":false,"suffix":""},{"dropping-particle":"","family":"Mustaffa","given":"Nazri","non-dropping-particle":"","parse-names":false,"suffix":""},{"dropping-particle":"","family":"Tuan Sharif","given":"Sharifah Emilia","non-dropping-particle":"","parse-names":false,"suffix":""},{"dropping-particle":"","family":"Lee","given":"Yeong Yeh","non-dropping-particle":"","parse-names":false,"suffix":""}],"container-title":"JGH Open","id":"ITEM-5","issue":"1","issued":{"date-parts":[["2021"]]},"page":"116-121","title":"Detection of microplastics in human colectomy specimens","type":"article-journal","volume":"5"},"uris":["http://www.mendeley.com/documents/?uuid=c78dc00d-2270-4e19-9e20-1cf09ce0d011"]},{"id":"ITEM-6","itemData":{"DOI":"10.7326/M19-0618","ISSN":"0003-4819","author":[{"dropping-particle":"","family":"Schwabl","given":"Philipp","non-dropping-particle":"","parse-names":false,"suffix":""},{"dropping-particle":"","family":"Köppel","given":"Sebastian","non-dropping-particle":"","parse-names":false,"suffix":""},{"dropping-particle":"","family":"Königshofer","given":"Philipp","non-dropping-particle":"","parse-names":false,"suffix":""},{"dropping-particle":"","family":"Bucsics","given":"Theresa","non-dropping-particle":"","parse-names":false,"suffix":""},{"dropping-particle":"","family":"Trauner","given":"Michael","non-dropping-particle":"","parse-names":false,"suffix":""},{"dropping-particle":"","family":"Reiberger","given":"Thomas","non-dropping-particle":"","parse-names":false,"suffix":""},{"dropping-particle":"","family":"Liebmann","given":"Bettina","non-dropping-particle":"","parse-names":false,"suffix":""}],"container-title":"Annals of Internal Medicine","id":"ITEM-6","issue":"7","issued":{"date-parts":[["2019","10","1"]]},"page":"453","title":"Detection of Various Microplastics in Human Stool","type":"article-journal","volume":"171"},"uris":["http://www.mendeley.com/documents/?uuid=ab17d114-2481-4b95-a84b-cf975685377c"]}],"mendeley":{"formattedCitation":"(&lt;i&gt;32&lt;/i&gt;–&lt;i&gt;37&lt;/i&gt;)","plainTextFormattedCitation":"(32–37)","previouslyFormattedCitation":"(&lt;i&gt;32&lt;/i&gt;–&lt;i&gt;37&lt;/i&gt;)"},"properties":{"noteIndex":0},"schema":"https://github.com/citation-style-language/schema/raw/master/csl-citation.json"}</w:delInstrText>
        </w:r>
        <w:r w:rsidR="00337367" w:rsidRPr="00042923" w:rsidDel="00977C50">
          <w:rPr>
            <w:bCs/>
            <w:lang w:val="en-GB"/>
          </w:rPr>
          <w:fldChar w:fldCharType="separate"/>
        </w:r>
        <w:r w:rsidR="00EF196E" w:rsidRPr="00EF196E" w:rsidDel="00977C50">
          <w:rPr>
            <w:bCs/>
            <w:noProof/>
            <w:lang w:val="en-GB"/>
          </w:rPr>
          <w:delText>(</w:delText>
        </w:r>
        <w:r w:rsidR="00EF196E" w:rsidRPr="00EF196E" w:rsidDel="00977C50">
          <w:rPr>
            <w:bCs/>
            <w:i/>
            <w:noProof/>
            <w:lang w:val="en-GB"/>
          </w:rPr>
          <w:delText>32</w:delText>
        </w:r>
        <w:r w:rsidR="00EF196E" w:rsidRPr="00EF196E" w:rsidDel="00977C50">
          <w:rPr>
            <w:bCs/>
            <w:noProof/>
            <w:lang w:val="en-GB"/>
          </w:rPr>
          <w:delText>–</w:delText>
        </w:r>
        <w:r w:rsidR="00EF196E" w:rsidRPr="00EF196E" w:rsidDel="00977C50">
          <w:rPr>
            <w:bCs/>
            <w:i/>
            <w:noProof/>
            <w:lang w:val="en-GB"/>
          </w:rPr>
          <w:delText>37</w:delText>
        </w:r>
        <w:r w:rsidR="00EF196E" w:rsidRPr="00EF196E" w:rsidDel="00977C50">
          <w:rPr>
            <w:bCs/>
            <w:noProof/>
            <w:lang w:val="en-GB"/>
          </w:rPr>
          <w:delText>)</w:delText>
        </w:r>
        <w:r w:rsidR="00337367" w:rsidRPr="00042923" w:rsidDel="00977C50">
          <w:rPr>
            <w:bCs/>
            <w:lang w:val="en-GB"/>
          </w:rPr>
          <w:fldChar w:fldCharType="end"/>
        </w:r>
        <w:r w:rsidR="00337367" w:rsidRPr="00042923" w:rsidDel="00977C50">
          <w:rPr>
            <w:bCs/>
            <w:lang w:val="en-GB"/>
          </w:rPr>
          <w:delText xml:space="preserve"> for isolating </w:delText>
        </w:r>
        <w:r w:rsidR="00180203" w:rsidRPr="00042923" w:rsidDel="00977C50">
          <w:rPr>
            <w:bCs/>
            <w:lang w:val="en-GB"/>
          </w:rPr>
          <w:delText xml:space="preserve">spiked </w:delText>
        </w:r>
        <w:r w:rsidR="00337367" w:rsidRPr="00042923" w:rsidDel="00977C50">
          <w:rPr>
            <w:bCs/>
            <w:lang w:val="en-GB"/>
          </w:rPr>
          <w:delText>small MPs (&lt; 3 μm) from bovine biological samples (ovary, oviduct, endometrium, follicular fluid, seminal plasma and faeces</w:delText>
        </w:r>
        <w:r w:rsidR="00180203" w:rsidRPr="00042923" w:rsidDel="00977C50">
          <w:rPr>
            <w:bCs/>
            <w:lang w:val="en-GB"/>
          </w:rPr>
          <w:delText>;</w:delText>
        </w:r>
        <w:r w:rsidR="00337367" w:rsidRPr="00042923" w:rsidDel="00977C50">
          <w:rPr>
            <w:bCs/>
            <w:lang w:val="en-GB"/>
          </w:rPr>
          <w:delText xml:space="preserve"> </w:delText>
        </w:r>
        <w:r w:rsidR="00337367" w:rsidRPr="00BF24EC" w:rsidDel="00977C50">
          <w:rPr>
            <w:bCs/>
            <w:i/>
            <w:iCs/>
            <w:lang w:val="en-GB"/>
          </w:rPr>
          <w:delText>data not shown</w:delText>
        </w:r>
        <w:r w:rsidR="00337367" w:rsidRPr="00042923" w:rsidDel="00977C50">
          <w:rPr>
            <w:bCs/>
            <w:lang w:val="en-GB"/>
          </w:rPr>
          <w:delText xml:space="preserve">). Unfortunately, none of the published protocols were optimal because they all resulted in large amounts of undigested biological matter, which in turn </w:delText>
        </w:r>
        <w:r w:rsidR="00535A83" w:rsidRPr="00042923" w:rsidDel="00977C50">
          <w:rPr>
            <w:bCs/>
            <w:lang w:val="en-GB"/>
          </w:rPr>
          <w:delText>hindered our ability to analyse the samples by automated</w:delText>
        </w:r>
        <w:r w:rsidR="00337367" w:rsidRPr="00042923" w:rsidDel="00977C50">
          <w:rPr>
            <w:bCs/>
            <w:lang w:val="en-GB"/>
          </w:rPr>
          <w:delText xml:space="preserve"> Raman spectroscopy</w:delText>
        </w:r>
        <w:r w:rsidR="00535A83" w:rsidRPr="00042923" w:rsidDel="00977C50">
          <w:rPr>
            <w:bCs/>
            <w:lang w:val="en-GB"/>
          </w:rPr>
          <w:delText>.</w:delText>
        </w:r>
        <w:r w:rsidR="00337367" w:rsidRPr="00042923" w:rsidDel="00977C50">
          <w:rPr>
            <w:bCs/>
            <w:lang w:val="en-GB"/>
          </w:rPr>
          <w:delText xml:space="preserve"> </w:delText>
        </w:r>
        <w:r w:rsidR="00180203" w:rsidRPr="00042923" w:rsidDel="00977C50">
          <w:rPr>
            <w:bCs/>
            <w:lang w:val="en-GB"/>
          </w:rPr>
          <w:delText>Therefore,</w:delText>
        </w:r>
        <w:r w:rsidR="00535A83" w:rsidRPr="00042923" w:rsidDel="00977C50">
          <w:rPr>
            <w:bCs/>
            <w:lang w:val="en-GB"/>
          </w:rPr>
          <w:delText xml:space="preserve"> we have </w:delText>
        </w:r>
        <w:r w:rsidR="00180203" w:rsidRPr="00042923" w:rsidDel="00977C50">
          <w:rPr>
            <w:bCs/>
            <w:lang w:val="en-GB"/>
          </w:rPr>
          <w:delText>developed</w:delText>
        </w:r>
        <w:r w:rsidR="00535A83" w:rsidRPr="00042923" w:rsidDel="00977C50">
          <w:rPr>
            <w:bCs/>
            <w:lang w:val="en-GB"/>
          </w:rPr>
          <w:delText xml:space="preserve"> a protocol that allowed the analysis of MPs in follicular fluid samples. Nevertheless, due to the still high </w:delText>
        </w:r>
        <w:r w:rsidR="00BF24EC" w:rsidRPr="00042923" w:rsidDel="00977C50">
          <w:rPr>
            <w:bCs/>
            <w:lang w:val="en-GB"/>
          </w:rPr>
          <w:delText>number</w:delText>
        </w:r>
        <w:r w:rsidR="00535A83" w:rsidRPr="00042923" w:rsidDel="00977C50">
          <w:rPr>
            <w:bCs/>
            <w:lang w:val="en-GB"/>
          </w:rPr>
          <w:delText xml:space="preserve"> of undigested </w:delText>
        </w:r>
        <w:r w:rsidR="00180203" w:rsidRPr="00042923" w:rsidDel="00977C50">
          <w:rPr>
            <w:bCs/>
            <w:lang w:val="en-GB"/>
          </w:rPr>
          <w:delText>substances</w:delText>
        </w:r>
        <w:r w:rsidR="00535A83" w:rsidRPr="00042923" w:rsidDel="00977C50">
          <w:rPr>
            <w:bCs/>
            <w:lang w:val="en-GB"/>
          </w:rPr>
          <w:delText xml:space="preserve"> in the samples, the protocol </w:delText>
        </w:r>
        <w:r w:rsidR="00337367" w:rsidRPr="00042923" w:rsidDel="00977C50">
          <w:rPr>
            <w:bCs/>
            <w:lang w:val="en-GB"/>
          </w:rPr>
          <w:delText>requir</w:delText>
        </w:r>
        <w:r w:rsidR="00535A83" w:rsidRPr="00042923" w:rsidDel="00977C50">
          <w:rPr>
            <w:bCs/>
            <w:lang w:val="en-GB"/>
          </w:rPr>
          <w:delText>ed</w:delText>
        </w:r>
        <w:r w:rsidR="00337367" w:rsidRPr="00042923" w:rsidDel="00977C50">
          <w:rPr>
            <w:bCs/>
            <w:lang w:val="en-GB"/>
          </w:rPr>
          <w:delText xml:space="preserve"> 3-7 days</w:delText>
        </w:r>
        <w:r w:rsidR="00180203" w:rsidRPr="00042923" w:rsidDel="00977C50">
          <w:rPr>
            <w:bCs/>
            <w:lang w:val="en-GB"/>
          </w:rPr>
          <w:delText xml:space="preserve"> </w:delText>
        </w:r>
        <w:r w:rsidR="00F33A8E" w:rsidRPr="00042923" w:rsidDel="00977C50">
          <w:rPr>
            <w:bCs/>
            <w:lang w:val="en-GB"/>
          </w:rPr>
          <w:delText>(</w:delText>
        </w:r>
        <w:r w:rsidR="00180203" w:rsidRPr="00042923" w:rsidDel="00977C50">
          <w:rPr>
            <w:bCs/>
            <w:lang w:val="en-GB"/>
          </w:rPr>
          <w:delText>per sample</w:delText>
        </w:r>
        <w:r w:rsidR="00F33A8E" w:rsidRPr="00042923" w:rsidDel="00977C50">
          <w:rPr>
            <w:bCs/>
            <w:lang w:val="en-GB"/>
          </w:rPr>
          <w:delText>)</w:delText>
        </w:r>
        <w:r w:rsidR="00337367" w:rsidRPr="00042923" w:rsidDel="00977C50">
          <w:rPr>
            <w:bCs/>
            <w:lang w:val="en-GB"/>
          </w:rPr>
          <w:delText xml:space="preserve"> </w:delText>
        </w:r>
        <w:r w:rsidR="00535A83" w:rsidRPr="00042923" w:rsidDel="00977C50">
          <w:rPr>
            <w:bCs/>
            <w:lang w:val="en-GB"/>
          </w:rPr>
          <w:delText>to acquire the Raman spectra of all the detected particles, plus 4-18 hours to match it to the database, which is clearly a protocol that is not a viable option for large scale applications.</w:delText>
        </w:r>
      </w:del>
    </w:p>
    <w:p w14:paraId="0FF35AFA" w14:textId="257FAD6E" w:rsidR="00634933" w:rsidRPr="00042923" w:rsidDel="000C5FB5" w:rsidRDefault="00BF24EC" w:rsidP="00977C50">
      <w:pPr>
        <w:pStyle w:val="Paragraph"/>
        <w:numPr>
          <w:ilvl w:val="0"/>
          <w:numId w:val="17"/>
        </w:numPr>
        <w:ind w:left="0" w:firstLine="0"/>
        <w:rPr>
          <w:del w:id="491" w:author="mnoonan" w:date="2022-08-27T02:37:00Z"/>
          <w:bCs/>
          <w:lang w:val="en-GB"/>
        </w:rPr>
        <w:pPrChange w:id="492" w:author="mnoonan" w:date="2022-08-27T02:52:00Z">
          <w:pPr>
            <w:pStyle w:val="Paragraph"/>
            <w:numPr>
              <w:numId w:val="17"/>
            </w:numPr>
            <w:ind w:left="720" w:hanging="360"/>
          </w:pPr>
        </w:pPrChange>
      </w:pPr>
      <w:del w:id="493" w:author="mnoonan" w:date="2022-08-27T02:37:00Z">
        <w:r w:rsidDel="000C5FB5">
          <w:rPr>
            <w:bCs/>
            <w:lang w:val="en-GB"/>
          </w:rPr>
          <w:delText>Talk about Type of particles encountered in FF and other plastic related particles…</w:delText>
        </w:r>
        <w:r w:rsidR="00634933" w:rsidRPr="00042923" w:rsidDel="000C5FB5">
          <w:rPr>
            <w:bCs/>
            <w:lang w:val="en-GB"/>
          </w:rPr>
          <w:tab/>
        </w:r>
        <w:r w:rsidDel="000C5FB5">
          <w:rPr>
            <w:bCs/>
            <w:lang w:val="en-GB"/>
          </w:rPr>
          <w:delText xml:space="preserve"> compare size and kind with other published data</w:delText>
        </w:r>
      </w:del>
    </w:p>
    <w:p w14:paraId="1CD6699E" w14:textId="0355BCD1" w:rsidR="005A217D" w:rsidDel="00977C50" w:rsidRDefault="005A217D" w:rsidP="00977C50">
      <w:pPr>
        <w:pStyle w:val="Paragraph"/>
        <w:numPr>
          <w:ilvl w:val="0"/>
          <w:numId w:val="17"/>
        </w:numPr>
        <w:ind w:left="0" w:firstLine="0"/>
        <w:rPr>
          <w:moveFrom w:id="494" w:author="mnoonan" w:date="2022-08-27T02:52:00Z"/>
          <w:bCs/>
          <w:lang w:val="en-GB"/>
        </w:rPr>
        <w:pPrChange w:id="495" w:author="mnoonan" w:date="2022-08-27T02:52:00Z">
          <w:pPr>
            <w:pStyle w:val="Paragraph"/>
            <w:numPr>
              <w:numId w:val="17"/>
            </w:numPr>
            <w:ind w:left="720" w:hanging="360"/>
          </w:pPr>
        </w:pPrChange>
      </w:pPr>
      <w:moveFromRangeStart w:id="496" w:author="mnoonan" w:date="2022-08-27T02:52:00Z" w:name="move112461144"/>
      <w:moveFrom w:id="497" w:author="mnoonan" w:date="2022-08-27T02:52:00Z">
        <w:r w:rsidRPr="00042923" w:rsidDel="00977C50">
          <w:rPr>
            <w:bCs/>
            <w:lang w:val="en-GB"/>
          </w:rPr>
          <w:t>Oocyte exposure – 24h only – in vivo would be for longer, during folliculogenesis</w:t>
        </w:r>
        <w:r w:rsidR="00BF24EC" w:rsidDel="00977C50">
          <w:rPr>
            <w:bCs/>
            <w:lang w:val="en-GB"/>
          </w:rPr>
          <w:t>…. Talk about the effects form rat/mice work and what we saw here + correlate proteomics data</w:t>
        </w:r>
      </w:moveFrom>
    </w:p>
    <w:moveFromRangeEnd w:id="496"/>
    <w:p w14:paraId="2FD77C59" w14:textId="33122038" w:rsidR="00BF24EC" w:rsidDel="00977C50" w:rsidRDefault="00BF24EC" w:rsidP="00977C50">
      <w:pPr>
        <w:pStyle w:val="Paragraph"/>
        <w:numPr>
          <w:ilvl w:val="0"/>
          <w:numId w:val="17"/>
        </w:numPr>
        <w:ind w:left="0" w:firstLine="0"/>
        <w:rPr>
          <w:del w:id="498" w:author="mnoonan" w:date="2022-08-27T02:52:00Z"/>
          <w:bCs/>
          <w:lang w:val="en-GB"/>
        </w:rPr>
        <w:pPrChange w:id="499" w:author="mnoonan" w:date="2022-08-27T02:52:00Z">
          <w:pPr>
            <w:pStyle w:val="Paragraph"/>
            <w:numPr>
              <w:numId w:val="17"/>
            </w:numPr>
            <w:ind w:left="720" w:hanging="360"/>
          </w:pPr>
        </w:pPrChange>
      </w:pPr>
      <w:del w:id="500" w:author="mnoonan" w:date="2022-08-27T02:52:00Z">
        <w:r w:rsidDel="00977C50">
          <w:rPr>
            <w:bCs/>
            <w:lang w:val="en-GB"/>
          </w:rPr>
          <w:delText xml:space="preserve">Sperm exposure – </w:delText>
        </w:r>
      </w:del>
    </w:p>
    <w:p w14:paraId="23056EFE" w14:textId="7505754B" w:rsidR="00BF24EC" w:rsidDel="00977C50" w:rsidRDefault="00BF24EC" w:rsidP="00977C50">
      <w:pPr>
        <w:pStyle w:val="Paragraph"/>
        <w:numPr>
          <w:ilvl w:val="0"/>
          <w:numId w:val="17"/>
        </w:numPr>
        <w:ind w:left="0" w:firstLine="0"/>
        <w:rPr>
          <w:del w:id="501" w:author="mnoonan" w:date="2022-08-27T02:52:00Z"/>
          <w:bCs/>
          <w:lang w:val="en-GB"/>
        </w:rPr>
        <w:pPrChange w:id="502" w:author="mnoonan" w:date="2022-08-27T02:52:00Z">
          <w:pPr>
            <w:pStyle w:val="Paragraph"/>
            <w:numPr>
              <w:numId w:val="17"/>
            </w:numPr>
            <w:ind w:left="720" w:hanging="360"/>
          </w:pPr>
        </w:pPrChange>
      </w:pPr>
      <w:del w:id="503" w:author="mnoonan" w:date="2022-08-27T02:52:00Z">
        <w:r w:rsidDel="00977C50">
          <w:rPr>
            <w:bCs/>
            <w:lang w:val="en-GB"/>
          </w:rPr>
          <w:delText>Impact and future</w:delText>
        </w:r>
      </w:del>
    </w:p>
    <w:p w14:paraId="6D455640" w14:textId="3E95DFAE" w:rsidR="00BF24EC" w:rsidDel="00977C50" w:rsidRDefault="00BF24EC" w:rsidP="00977C50">
      <w:pPr>
        <w:pStyle w:val="Paragraph"/>
        <w:numPr>
          <w:ilvl w:val="0"/>
          <w:numId w:val="17"/>
        </w:numPr>
        <w:ind w:left="0" w:firstLine="0"/>
        <w:rPr>
          <w:del w:id="504" w:author="mnoonan" w:date="2022-08-27T02:52:00Z"/>
          <w:bCs/>
          <w:lang w:val="en-GB"/>
        </w:rPr>
        <w:pPrChange w:id="505" w:author="mnoonan" w:date="2022-08-27T02:52:00Z">
          <w:pPr>
            <w:pStyle w:val="Paragraph"/>
            <w:numPr>
              <w:numId w:val="17"/>
            </w:numPr>
            <w:ind w:left="720" w:hanging="360"/>
          </w:pPr>
        </w:pPrChange>
      </w:pPr>
      <w:del w:id="506" w:author="mnoonan" w:date="2022-08-27T02:52:00Z">
        <w:r w:rsidDel="00977C50">
          <w:rPr>
            <w:bCs/>
            <w:lang w:val="en-GB"/>
          </w:rPr>
          <w:delText>Conclusions</w:delText>
        </w:r>
      </w:del>
    </w:p>
    <w:p w14:paraId="0452CC78" w14:textId="77777777" w:rsidR="00BF24EC" w:rsidRPr="00042923" w:rsidRDefault="00BF24EC" w:rsidP="00977C50">
      <w:pPr>
        <w:pStyle w:val="Paragraph"/>
        <w:ind w:firstLine="0"/>
        <w:rPr>
          <w:bCs/>
          <w:lang w:val="en-GB"/>
        </w:rPr>
        <w:pPrChange w:id="507" w:author="mnoonan" w:date="2022-08-27T02:52:00Z">
          <w:pPr>
            <w:pStyle w:val="Paragraph"/>
            <w:ind w:firstLine="360"/>
          </w:pPr>
        </w:pPrChange>
      </w:pPr>
    </w:p>
    <w:p w14:paraId="74B2FE92" w14:textId="0760DE0E" w:rsidR="00A16C38" w:rsidRDefault="00C403EC" w:rsidP="0018028B">
      <w:pPr>
        <w:pStyle w:val="Paragraph"/>
        <w:ind w:firstLine="0"/>
        <w:rPr>
          <w:bCs/>
          <w:lang w:val="en-GB"/>
        </w:rPr>
      </w:pPr>
      <w:r w:rsidRPr="00042923">
        <w:rPr>
          <w:bCs/>
          <w:lang w:val="en-GB"/>
        </w:rPr>
        <w:t xml:space="preserve"> </w:t>
      </w:r>
      <w:del w:id="508" w:author="mnoonan" w:date="2022-08-27T02:52:00Z">
        <w:r w:rsidR="00CE5A08" w:rsidRPr="00042923" w:rsidDel="00977C50">
          <w:rPr>
            <w:bCs/>
            <w:lang w:val="en-GB"/>
          </w:rPr>
          <w:tab/>
        </w:r>
      </w:del>
    </w:p>
    <w:p w14:paraId="0F09DD1F" w14:textId="3773AE2D" w:rsidR="0025361E" w:rsidRPr="00042923" w:rsidDel="00FA2648" w:rsidRDefault="0025361E" w:rsidP="0025361E">
      <w:pPr>
        <w:pStyle w:val="Paragraph"/>
        <w:ind w:firstLine="0"/>
        <w:rPr>
          <w:moveFrom w:id="509" w:author="mnoonan" w:date="2022-08-27T02:40:00Z"/>
          <w:bCs/>
          <w:lang w:val="en-GB"/>
        </w:rPr>
      </w:pPr>
      <w:moveFromRangeStart w:id="510" w:author="mnoonan" w:date="2022-08-27T02:40:00Z" w:name="move112460416"/>
      <w:moveFrom w:id="511" w:author="mnoonan" w:date="2022-08-27T02:40:00Z">
        <w:r w:rsidRPr="00042923" w:rsidDel="00FA2648">
          <w:rPr>
            <w:bCs/>
            <w:lang w:val="en-GB"/>
          </w:rPr>
          <w:t xml:space="preserve">Infertility is estimated to affect approximately 48 million couples and 186 million individuals in reproductive age worldwide </w:t>
        </w:r>
        <w:r w:rsidRPr="00042923" w:rsidDel="00FA2648">
          <w:rPr>
            <w:bCs/>
            <w:lang w:val="en-GB"/>
          </w:rPr>
          <w:fldChar w:fldCharType="begin" w:fldLock="1"/>
        </w:r>
        <w:r w:rsidR="00CA79B0" w:rsidDel="00FA2648">
          <w:rPr>
            <w:bCs/>
            <w:lang w:val="en-GB"/>
          </w:rPr>
          <w:instrText>ADDIN CSL_CITATION {"citationItems":[{"id":"ITEM-1","itemData":{"URL":"https://www.who.int/reproductivehealth/topics/infertility/perspective/en/","accessed":{"date-parts":[["2020","2","2"]]},"author":[{"dropping-particle":"","family":"WHO","given":"","non-dropping-particle":"","parse-names":false,"suffix":""}],"container-title":"World Health Organization","id":"ITEM-1","issued":{"date-parts":[["0"]]},"title":"Infertility is a global public health issue","type":"webpage"},"uris":["http://www.mendeley.com/documents/?uuid=64eabfbd-8a21-4a9d-8082-f0ed7e430596"]}],"mendeley":{"formattedCitation":"(&lt;i&gt;38&lt;/i&gt;)","plainTextFormattedCitation":"(38)","previouslyFormattedCitation":"(&lt;i&gt;38&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38</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with 1 in every 7 couples experiencing difficulties in conception </w:t>
        </w:r>
        <w:r w:rsidRPr="00042923" w:rsidDel="00FA2648">
          <w:rPr>
            <w:bCs/>
            <w:lang w:val="en-GB"/>
          </w:rPr>
          <w:fldChar w:fldCharType="begin" w:fldLock="1"/>
        </w:r>
        <w:r w:rsidR="00CA79B0" w:rsidDel="00FA2648">
          <w:rPr>
            <w:bCs/>
            <w:lang w:val="en-GB"/>
          </w:rPr>
          <w:instrText>ADDIN CSL_CITATION {"citationItems":[{"id":"ITEM-1","itemData":{"container-title":"https://www.nhs.uk/conditions/infertility/","id":"ITEM-1","issued":{"date-parts":[["2020","2","18"]]},"title":"Infertility","type":"webpage"},"uris":["http://www.mendeley.com/documents/?uuid=dbf531d6-db18-36d0-b2e8-cb8095be1089"]}],"mendeley":{"formattedCitation":"(&lt;i&gt;39&lt;/i&gt;)","plainTextFormattedCitation":"(39)","previouslyFormattedCitation":"(&lt;i&gt;39&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39</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Regardless of the augmented development of assisted reproductive techniques (ARTs) in the past decades, the incidence of female infertility increased 14.9% accompanied by an increase of 8.2% for male infertility </w:t>
        </w:r>
        <w:r w:rsidRPr="00042923" w:rsidDel="00FA2648">
          <w:rPr>
            <w:bCs/>
            <w:lang w:val="en-GB"/>
          </w:rPr>
          <w:fldChar w:fldCharType="begin" w:fldLock="1"/>
        </w:r>
        <w:r w:rsidR="00CA79B0" w:rsidDel="00FA2648">
          <w:rPr>
            <w:bCs/>
            <w:lang w:val="en-GB"/>
          </w:rPr>
          <w:instrText>ADDIN CSL_CITATION {"citationItems":[{"id":"ITEM-1","itemData":{"DOI":"10.18632/aging.102497","ISSN":"1945-4589","author":[{"dropping-particle":"","family":"Sun","given":"Hui","non-dropping-particle":"","parse-names":false,"suffix":""},{"dropping-particle":"","family":"Gong","given":"Ting-Ting","non-dropping-particle":"","parse-names":false,"suffix":""},{"dropping-particle":"","family":"Jiang","given":"Yu-Ting","non-dropping-particle":"","parse-names":false,"suffix":""},{"dropping-particle":"","family":"Zhang","given":"Shuang","non-dropping-particle":"","parse-names":false,"suffix":""},{"dropping-particle":"","family":"Zhao","given":"Yu-Hong","non-dropping-particle":"","parse-names":false,"suffix":""},{"dropping-particle":"","family":"Wu","given":"Qi-Jun","non-dropping-particle":"","parse-names":false,"suffix":""}],"container-title":"Aging","id":"ITEM-1","issue":"23","issued":{"date-parts":[["2019","12","2"]]},"page":"10952-10991","title":"Global, regional, and national prevalence and disability-adjusted life-years for infertility in 195 countries and territories, 1990–2017: results from a global burden of disease study, 2017","type":"article-journal","volume":"11"},"uris":["http://www.mendeley.com/documents/?uuid=a95416d6-4339-396a-b802-961bac9ce556"]}],"mendeley":{"formattedCitation":"(&lt;i&gt;40&lt;/i&gt;)","plainTextFormattedCitation":"(40)","previouslyFormattedCitation":"(&lt;i&gt;40&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40</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Studies have shown that the presence of mental disturbances, such as anxiety and depression, are prevalent in women diagnosed with infertility </w:t>
        </w:r>
        <w:r w:rsidRPr="00042923" w:rsidDel="00FA2648">
          <w:rPr>
            <w:bCs/>
            <w:lang w:val="en-GB"/>
          </w:rPr>
          <w:fldChar w:fldCharType="begin" w:fldLock="1"/>
        </w:r>
        <w:r w:rsidR="00CA79B0" w:rsidDel="00FA2648">
          <w:rPr>
            <w:bCs/>
            <w:lang w:val="en-GB"/>
          </w:rPr>
          <w:instrText>ADDIN CSL_CITATION {"citationItems":[{"id":"ITEM-1","itemData":{"DOI":"10.31887/DCNS.2018.20.1/klrooney","ISSN":"1958-5969","author":[{"dropping-particle":"","family":"Rooney","given":"Kristin L.","non-dropping-particle":"","parse-names":false,"suffix":""},{"dropping-particle":"","family":"Domar","given":"Alice D.","non-dropping-particle":"","parse-names":false,"suffix":""}],"container-title":"Dialogues in Clinical Neuroscience","id":"ITEM-1","issue":"1","issued":{"date-parts":[["2018","3","31"]]},"page":"41-47","title":"The relationship between stress and infertility","type":"article-journal","volume":"20"},"uris":["http://www.mendeley.com/documents/?uuid=5074c083-00ae-3379-8910-5b097941eb08"]}],"mendeley":{"formattedCitation":"(&lt;i&gt;41&lt;/i&gt;)","plainTextFormattedCitation":"(41)","previouslyFormattedCitation":"(&lt;i&gt;41&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41</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with psychological symptoms equivalent to patients diagnosed with cancer </w:t>
        </w:r>
        <w:r w:rsidRPr="00042923" w:rsidDel="00FA2648">
          <w:rPr>
            <w:bCs/>
            <w:lang w:val="en-GB"/>
          </w:rPr>
          <w:fldChar w:fldCharType="begin" w:fldLock="1"/>
        </w:r>
        <w:r w:rsidR="00CA79B0" w:rsidDel="00FA2648">
          <w:rPr>
            <w:bCs/>
            <w:lang w:val="en-GB"/>
          </w:rPr>
          <w:instrText>ADDIN CSL_CITATION {"citationItems":[{"id":"ITEM-1","itemData":{"ISSN":"0167-482X","PMID":"8142988","abstract":"To compare the psychological symptoms of infertile women with patients with other chronic medical conditions, subjects completed the Symptom Checklist-90 (Revised) (SCL-90R), a standardized, validated and widely used psychological questionnaire, prior to enrolling in a group behavioral treatment program. All subjects were female and the totals in each program were as follows: 149 with infertility, 136 with chronic pain, 22 undergoing cardiac rehabilitation, 93 with cancer, 77 with hypertension, and 11 with human immunodeficiency virus (HIV)-positive status. The infertile women had global symptom scores equivalent to the cancer, cardiac rehabilitation and hypertension patients, but lower scores than the chronic pain and HIV-positive patients (p &lt; 0.0001 and p &lt; 0.02 respectively). The anxiety and depression scores of the infertile women were significantly lower than chronic pain patients but not statistically different from the other groups. The results suggest that the psychological symptoms associated with infertility are similar to those associated with other serious medical conditions. Therefore, standard psychosocial interventions for serious medical illness should also be applied in infertility treatment.","author":[{"dropping-particle":"","family":"Domar","given":"A D","non-dropping-particle":"","parse-names":false,"suffix":""},{"dropping-particle":"","family":"Zuttermeister","given":"P C","non-dropping-particle":"","parse-names":false,"suffix":""},{"dropping-particle":"","family":"Friedman","given":"R","non-dropping-particle":"","parse-names":false,"suffix":""}],"container-title":"Journal of psychosomatic obstetrics and gynaecology","id":"ITEM-1","issued":{"date-parts":[["1993"]]},"page":"45-52","title":"The psychological impact of infertility: a comparison with patients with other medical conditions.","type":"article-journal","volume":"14 Suppl"},"uris":["http://www.mendeley.com/documents/?uuid=49e50bbd-3071-31cb-84ab-a504bd96fa8f"]}],"mendeley":{"formattedCitation":"(&lt;i&gt;42&lt;/i&gt;)","plainTextFormattedCitation":"(42)","previouslyFormattedCitation":"(&lt;i&gt;42&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42</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Men diagnosed with infertility can also suffer from sexual dysfunction </w:t>
        </w:r>
        <w:r w:rsidRPr="00042923" w:rsidDel="00FA2648">
          <w:rPr>
            <w:bCs/>
            <w:lang w:val="en-GB"/>
          </w:rPr>
          <w:fldChar w:fldCharType="begin" w:fldLock="1"/>
        </w:r>
        <w:r w:rsidR="00CA79B0" w:rsidDel="00FA2648">
          <w:rPr>
            <w:bCs/>
            <w:lang w:val="en-GB"/>
          </w:rPr>
          <w:instrText>ADDIN CSL_CITATION {"citationItems":[{"id":"ITEM-1","itemData":{"DOI":"10.1111/andr.12160","ISSN":"20472919","author":[{"dropping-particle":"","family":"Bechoua","given":"S.","non-dropping-particle":"","parse-names":false,"suffix":""},{"dropping-particle":"","family":"Hamamah","given":"S.","non-dropping-particle":"","parse-names":false,"suffix":""},{"dropping-particle":"","family":"Scalici","given":"E.","non-dropping-particle":"","parse-names":false,"suffix":""}],"container-title":"Andrology","id":"ITEM-1","issue":"3","issued":{"date-parts":[["2016","5"]]},"page":"395-403","title":"Male infertility: an obstacle to sexuality?","type":"article-journal","volume":"4"},"uris":["http://www.mendeley.com/documents/?uuid=33c16cd4-4b0d-34e0-8bc7-037bfe012760"]}],"mendeley":{"formattedCitation":"(&lt;i&gt;43&lt;/i&gt;)","plainTextFormattedCitation":"(43)","previouslyFormattedCitation":"(&lt;i&gt;43&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43</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which can affect couples’ sexuality, having consequences for both men and women </w:t>
        </w:r>
        <w:r w:rsidRPr="00042923" w:rsidDel="00FA2648">
          <w:rPr>
            <w:bCs/>
            <w:lang w:val="en-GB"/>
          </w:rPr>
          <w:fldChar w:fldCharType="begin" w:fldLock="1"/>
        </w:r>
        <w:r w:rsidR="00CA79B0" w:rsidDel="00FA2648">
          <w:rPr>
            <w:bCs/>
            <w:lang w:val="en-GB"/>
          </w:rPr>
          <w:instrText>ADDIN CSL_CITATION {"citationItems":[{"id":"ITEM-1","itemData":{"DOI":"10.20471/acc.2019.58.03.15","ISSN":"03539466","author":[{"dropping-particle":"","family":"Starc","given":"Andrej","non-dropping-particle":"","parse-names":false,"suffix":""}],"container-title":"Acta Clinica Croatica","id":"ITEM-1","issued":{"date-parts":[["2019"]]},"title":"Infertility and Sexual Dysfunctions: A Systematic Literature Review","type":"article-journal"},"uris":["http://www.mendeley.com/documents/?uuid=70c55a56-3a9a-3a4d-a1f7-4231e9b9dc78"]}],"mendeley":{"formattedCitation":"(&lt;i&gt;44&lt;/i&gt;)","plainTextFormattedCitation":"(44)","previouslyFormattedCitation":"(&lt;i&gt;44&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44</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w:t>
        </w:r>
        <w:r w:rsidDel="00FA2648">
          <w:rPr>
            <w:bCs/>
            <w:lang w:val="en-GB"/>
          </w:rPr>
          <w:t>Therefore, t</w:t>
        </w:r>
        <w:r w:rsidRPr="00042923" w:rsidDel="00FA2648">
          <w:rPr>
            <w:bCs/>
            <w:lang w:val="en-GB"/>
          </w:rPr>
          <w:t xml:space="preserve">he World Health Organization (WHO) has recognized the importance of infertility in people’s life quality and well-being </w:t>
        </w:r>
        <w:r w:rsidRPr="00042923" w:rsidDel="00FA2648">
          <w:rPr>
            <w:bCs/>
            <w:lang w:val="en-GB"/>
          </w:rPr>
          <w:fldChar w:fldCharType="begin" w:fldLock="1"/>
        </w:r>
        <w:r w:rsidR="00CA79B0" w:rsidDel="00FA2648">
          <w:rPr>
            <w:bCs/>
            <w:lang w:val="en-GB"/>
          </w:rPr>
          <w:instrText>ADDIN CSL_CITATION {"citationItems":[{"id":"ITEM-1","itemData":{"URL":"https://www.who.int/reproductivehealth/topics/infertility/perspective/en/","accessed":{"date-parts":[["2020","2","2"]]},"author":[{"dropping-particle":"","family":"WHO","given":"","non-dropping-particle":"","parse-names":false,"suffix":""}],"container-title":"World Health Organization","id":"ITEM-1","issued":{"date-parts":[["0"]]},"title":"Infertility is a global public health issue","type":"webpage"},"uris":["http://www.mendeley.com/documents/?uuid=64eabfbd-8a21-4a9d-8082-f0ed7e430596"]}],"mendeley":{"formattedCitation":"(&lt;i&gt;38&lt;/i&gt;)","plainTextFormattedCitation":"(38)","previouslyFormattedCitation":"(&lt;i&gt;38&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38</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Even though the causes are until these days not fully explained, the decline in male fertility has already been associated to increased rates of obesity, poor nutrition, and environmental toxins </w:t>
        </w:r>
        <w:r w:rsidRPr="00042923" w:rsidDel="00FA2648">
          <w:rPr>
            <w:bCs/>
            <w:lang w:val="en-GB"/>
          </w:rPr>
          <w:fldChar w:fldCharType="begin" w:fldLock="1"/>
        </w:r>
        <w:r w:rsidR="00CA79B0" w:rsidDel="00FA2648">
          <w:rPr>
            <w:bCs/>
            <w:lang w:val="en-GB"/>
          </w:rPr>
          <w:instrText>ADDIN CSL_CITATION {"citationItems":[{"id":"ITEM-1","itemData":{"DOI":"10.1097/MOU.0000000000000745","ISSN":"0963-0643","author":[{"dropping-particle":"","family":"Mann","given":"Uday","non-dropping-particle":"","parse-names":false,"suffix":""},{"dropping-particle":"","family":"Shiff","given":"Benjamin","non-dropping-particle":"","parse-names":false,"suffix":""},{"dropping-particle":"","family":"Patel","given":"Premal","non-dropping-particle":"","parse-names":false,"suffix":""}],"container-title":"Current Opinion in Urology","id":"ITEM-1","issue":"3","issued":{"date-parts":[["2020","5"]]},"page":"296-301","title":"Reasons for worldwide decline in male fertility","type":"article-journal","volume":"30"},"uris":["http://www.mendeley.com/documents/?uuid=a4944f34-61e1-3e4c-b899-998108bcce1e"]}],"mendeley":{"formattedCitation":"(&lt;i&gt;45&lt;/i&gt;)","plainTextFormattedCitation":"(45)","previouslyFormattedCitation":"(&lt;i&gt;45&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45</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Environmental pollution has also been shown to impair fertility in females across many mammalian species, which can bring serious consequences, since female germ cells are not renewable </w:t>
        </w:r>
        <w:r w:rsidRPr="00042923" w:rsidDel="00FA2648">
          <w:rPr>
            <w:bCs/>
            <w:lang w:val="en-GB"/>
          </w:rPr>
          <w:fldChar w:fldCharType="begin" w:fldLock="1"/>
        </w:r>
        <w:r w:rsidR="00CA79B0" w:rsidDel="00FA2648">
          <w:rPr>
            <w:bCs/>
            <w:lang w:val="en-GB"/>
          </w:rPr>
          <w:instrText>ADDIN CSL_CITATION {"citationItems":[{"id":"ITEM-1","itemData":{"DOI":"10.3390/ijerph17238802","ISSN":"1660-4601","abstract":"&lt;p&gt;A realistic picture of our world shows that it is heavily polluted everywhere. Coastal regions and oceans are polluted by farm fertilizer, manure runoff, sewage and industrial discharges, and large isles of waste plastic are floating around, impacting sea life. Terrestrial ecosystems are contaminated by heavy metals and organic chemicals that can be taken up by and accumulate in crop plants, and water tables are heavily contaminated by untreated industrial discharges. As deadly particulates can drift far, poor air quality has become a significant global problem and one that is not exclusive to major industrialized cities. The consequences are a dramatic impairment of our ecosystem and biodiversity and increases in degenerative or man-made diseases. In this respect, it has been demonstrated that environmental pollution impairs fertility in all mammalian species. The worst consequences are observed for females since the number of germ cells present in the ovary is fixed during fetal life, and the cells are not renewable. This means that any pollutant affecting hormonal homeostasis and/or the reproductive apparatus inevitably harms reproductive performance. This decline will have important social and economic consequences that can no longer be overlooked.&lt;/p&gt;","author":[{"dropping-particle":"","family":"Canipari","given":"Rita","non-dropping-particle":"","parse-names":false,"suffix":""},{"dropping-particle":"","family":"Santis","given":"Lucia","non-dropping-particle":"De","parse-names":false,"suffix":""},{"dropping-particle":"","family":"Cecconi","given":"Sandra","non-dropping-particle":"","parse-names":false,"suffix":""}],"container-title":"International Journal of Environmental Research and Public Health","id":"ITEM-1","issue":"23","issued":{"date-parts":[["2020","11","26"]]},"page":"8802","title":"Female Fertility and Environmental Pollution","type":"article-journal","volume":"17"},"uris":["http://www.mendeley.com/documents/?uuid=fb25f2bf-c1e2-3fd6-9a69-108b0f43bd6c"]}],"mendeley":{"formattedCitation":"(&lt;i&gt;46&lt;/i&gt;)","plainTextFormattedCitation":"(46)","previouslyFormattedCitation":"(&lt;i&gt;46&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46</w:t>
        </w:r>
        <w:r w:rsidR="00EF196E" w:rsidRPr="00EF196E" w:rsidDel="00FA2648">
          <w:rPr>
            <w:bCs/>
            <w:noProof/>
            <w:lang w:val="en-GB"/>
          </w:rPr>
          <w:t>)</w:t>
        </w:r>
        <w:r w:rsidRPr="00042923" w:rsidDel="00FA2648">
          <w:rPr>
            <w:bCs/>
            <w:lang w:val="en-GB"/>
          </w:rPr>
          <w:fldChar w:fldCharType="end"/>
        </w:r>
        <w:r w:rsidRPr="00042923" w:rsidDel="00FA2648">
          <w:rPr>
            <w:bCs/>
            <w:lang w:val="en-GB"/>
          </w:rPr>
          <w:t xml:space="preserve">. Over this same timespan, there has been an alarming increase in the rates of reproductive dysfunctions and gamete abnormalities, reductions in gamete production, and altered embryo development in humans, animals and plants </w:t>
        </w:r>
        <w:r w:rsidRPr="00042923" w:rsidDel="00FA2648">
          <w:rPr>
            <w:bCs/>
            <w:lang w:val="en-GB"/>
          </w:rPr>
          <w:fldChar w:fldCharType="begin" w:fldLock="1"/>
        </w:r>
        <w:r w:rsidR="00CA79B0" w:rsidDel="00FA2648">
          <w:rPr>
            <w:bCs/>
            <w:lang w:val="en-GB"/>
          </w:rPr>
          <w:instrText>ADDIN CSL_CITATION {"citationItems":[{"id":"ITEM-1","itemData":{"DOI":"10.1038/srep29318","ISSN":"2045-2322","PMID":"27384909","abstract":"Increasing evidence supports an association between exposure to endocrine disruptors, such as the xenoestrogen bisphenol A (BPA), a commonly used plasticiser, and the developmental programming of offspring health. To date however animal studies to investigate a direct causal have mainly focussed on supra-environmental BPA concentrations, without investigating the effect on the early embryo. In this study we investigated the effect of acute BPA exposure (days 3.5 to 7.5 post-fertilisation) at environmentally relevant concentrations (1 and 10 ng/mL) on in vitro bovine embryo development, quality and metabolism. We then examined whether culturing embryos in the presence of the oestrogen receptor inhibitor fulvestrant could negate effects of BPA and 17β-oestradiol (E2). Exposure to BPA or E2 (10 ng/mL) decreased blastocyst rate and the percentage of transferrable quality embryos, without affecting cell number, lineage allocation or metabolic gene expression compared to untreated embryos. Notably, blastocysts exposed to BPA and E2 (10 ng/mL) displayed an increase in glucose consumption. The presence of fulvestrant however negated the adverse developmental and metabolic effects, suggesting BPA elicits its effects via oestrogen-mediated pathways. This study demonstrates that even acute exposure to an environmentally relevant BPA concentration can affect early embryo development and metabolism. These may have long-term health consequences on an individual.","author":[{"dropping-particle":"","family":"Choi","given":"Bom-Ie","non-dropping-particle":"","parse-names":false,"suffix":""},{"dropping-particle":"","family":"Harvey","given":"Alexandra J.","non-dropping-particle":"","parse-names":false,"suffix":""},{"dropping-particle":"","family":"Green","given":"Mark P.","non-dropping-particle":"","parse-names":false,"suffix":""}],"container-title":"Scientific Reports","id":"ITEM-1","issue":"1","issued":{"date-parts":[["2016"]]},"page":"29318","publisher":"Nature Publishing Group","title":"Bisphenol A affects early bovine embryo development and metabolism that is negated by an oestrogen receptor inhibitor","type":"article-journal","volume":"6"},"uris":["http://www.mendeley.com/documents/?uuid=32c263d0-0ee9-43bb-a992-b7070ebdef6f"]},{"id":"ITEM-2","itemData":{"DOI":"10.1016/j.ygcen.2004.06.011","ISSN":"00166480","PMID":"15364205","abstract":"Many chemicals released into the environment have the capacity to disrupt the normal development of aquatic animals. We investigated the influence of nonylphenol (NP), bisphenol-A (BPA), and 17β-estradiol (E2) on developing Xenopus laevis embryos, as a model animal in the aquatic environment. Embryos were exposed to eight different concentrations of NP, BPA or E2 between 3 and 96 h post-fertilization (p.f.). Short body length, microcephaly, flexure, edema, and abnormal gut coiling were induced by 20 μM NP, BPA or 10 μM E2 by 96 h p.f. To clarify sensitive stages to these compounds, embryos were exposed to chemicals for 45 or 48 h starting at different developmental stages and experiments were terminated 96 h p.f. BPA and NP induced abnormalities in developing X. laevis, though the sensitive stages of embryos to these chemicals are different, BPA affecting earlier stages and NP affecting at later stages. To analyze the functional mechanisms of BPA and NP in induction of morphological changes, we adapted a DNA array technology and identified 6 X. laevis genes, XIRG, α skeletal tropomyosin, cyclin G1, HGF, troponin C2, and ribosomal protein L9. These findings may provide important clues to elucidate common mechanisms underlying teratogenic effects of these chemicals. © 2004 Elsevier Inc. All rights reserved.","author":[{"dropping-particle":"","family":"Sone","given":"Kiyoaki","non-dropping-particle":"","parse-names":false,"suffix":""},{"dropping-particle":"","family":"Hinago","given":"Megumi","non-dropping-particle":"","parse-names":false,"suffix":""},{"dropping-particle":"","family":"Kitayama","given":"Atsushi","non-dropping-particle":"","parse-names":false,"suffix":""},{"dropping-particle":"","family":"Morokuma","given":"Junji","non-dropping-particle":"","parse-names":false,"suffix":""},{"dropping-particle":"","family":"Ueno","given":"Naoto","non-dropping-particle":"","parse-names":false,"suffix":""},{"dropping-particle":"","family":"Watanabe","given":"Hajime","non-dropping-particle":"","parse-names":false,"suffix":""},{"dropping-particle":"","family":"Iguchi","given":"Taisen","non-dropping-particle":"","parse-names":false,"suffix":""}],"container-title":"General and Comparative Endocrinology","id":"ITEM-2","issue":"3","issued":{"date-parts":[["2004"]]},"page":"228-236","title":"Effects of 17β-estradiol, nonylphenol, and bisphenol-A on developing Xenopus laevis embryos","type":"article-journal","volume":"138"},"uris":["http://www.mendeley.com/documents/?uuid=a2d91984-cbe1-4d36-bf4d-bc04c520cb89"]},{"id":"ITEM-3","itemData":{"DOI":"10.3390/ijerph18052392","ISSN":"1660-4601","PMID":"33804513","abstract":"Much of the planet is swimming in discarded plastic, which is harming animal and possibly human health. Once at sea, sunlight, wind, and wave action break down plastic waste into small particles: the microplastics (MPs). Currently, particular attention has been drawn to their effects on aquatic environments but the health risks, especially in mammals, are poorly known. These non-biodegradable materials can act as a vector for environmental pollutants, can be ingested by humans in food and water, and can enter and accumulate in human tissues with a possible risk for heath. Recent studies revealed the deleterious effects of MPs exposure in male reproduction and sperm quality, making them a potential hazard to reproductive success. This manuscript summarizes the main changes in sperm quality along the lifespan and the upcoming studies on the effects of MPs in male fertility in mammals.","author":[{"dropping-particle":"","family":"D'Angelo","given":"Stefania","non-dropping-particle":"","parse-names":false,"suffix":""},{"dropping-particle":"","family":"Meccariello","given":"Rosaria","non-dropping-particle":"","parse-names":false,"suffix":""}],"container-title":"International Journal of Environmental Research and Public Health","id":"ITEM-3","issue":"5","issued":{"date-parts":[["2021","3","1"]]},"page":"2392","title":"Microplastics: A Threat for Male Fertility","type":"article-journal","volume":"18"},"uris":["http://www.mendeley.com/documents/?uuid=b848d921-121d-46c1-8046-76279a0da12c"]},{"id":"ITEM-4","itemData":{"DOI":"10.1590/S1677-5538.IBJU.2014.01.15","ISSN":"16775538","abstract":"INTRODUCTION: The aim of this study was to evaluate the effect of selective serotonin reuptake inhibitors (SSRIs) on testicular tissue and serum malondialdehyde (MDA) levels in rats.\\n\\nMATERIALS AND METHODS: A total of 40 male Wistar albino rats, 5.5-6 months old, were equally divided at random into five groups: group 1 was the control group, group 2 received sertraline 10mg/kg (p.o), group 3 was administered fluoxetine 10mg/kg (p.o), group 4 received escitalopram 10mg/kg (p.o), and group 5 (n = 8) was administered paroxetine 20mg/kg. Each dose was administered orally for two months. Johnsen's criteria were used to categorize spermatogenesis. Johnsen's method assigns a score of 1 to 10 to each tubule cross-section examined. In this system, a Johnsen score of 9 and 10 indicates normal histology. Serum luteinizing hormone (LH), follicle-stimulating hormone (FSH), and testosterone levels were evaluated. Serum MDA levels were also measured.\\n\\nRESULTS: The mean Johnsen scores were 9.36 ± 0.33, 9.29 ± 0.32, 8.86 ± 0.48, 9.10 ± 0.56, and 8.33 ± 0.90 in control group, sertraline group, fluoxetine group, escitalopram group, and paroxetine group, respectively. The Johnsen score was significantly lower for paroxetine group compared with the control group (p &lt; 0.05). The mean FSH level increased only in the sertraline group. With the exception of the fluoxetine group, the testosterone levels were lower in all groups compared with the control group. The total testosterone level was significantly lower in the sertraline group compared with the control group [40.87 (22.37-46.8) vs. 15.87 (13.53-19.88), p &lt; 0.01]. There were no significant differences between the groups with respect to the MDA and LH levels (p = 0.090 and p = 0.092).\\n\\nCONCLUSION: These data suggest that SSRIs have a negative effect on testicular tissues. This negative impact is markedly greater in the paroxetine group. To determine the exact mechanism of action of these drugs on testicular tissue, well-designed randomized controlled clinical studies are needed on a larger population.","author":[{"dropping-particle":"","family":"Erdemir","given":"Fikret","non-dropping-particle":"","parse-names":false,"suffix":""},{"dropping-particle":"","family":"Atilgan","given":"Dogan","non-dropping-particle":"","parse-names":false,"suffix":""},{"dropping-particle":"","family":"Firat","given":"Fatih","non-dropping-particle":"","parse-names":false,"suffix":""},{"dropping-particle":"","family":"Markoc","given":"Fatma","non-dropping-particle":"","parse-names":false,"suffix":""},{"dropping-particle":"","family":"Parlaktas","given":"Bekir Suha","non-dropping-particle":"","parse-names":false,"suffix":""},{"dropping-particle":"","family":"Sogut","given":"Erkan","non-dropping-particle":"","parse-names":false,"suffix":""}],"container-title":"International Braz J Urol","id":"ITEM-4","issue":"1","issued":{"date-parts":[["2014"]]},"page":"100-108","title":"The effect of Sertraline, Paroxetine, Fluoxetine and Escitalopram on testicular tissue and oxidative stress parameters in rats","type":"article-journal","volume":"40"},"uris":["http://www.mendeley.com/documents/?uuid=2ae3f369-a82e-4c0e-8b60-fc5e1ed373df"]},{"id":"ITEM-5","itemData":{"DOI":"10.1186/s13148-015-0155-4","ISSN":"1868-7075","PMID":"26566402","abstract":"The correlation between epigenetics and human reproduction represents a very interesting field of study, mainly due to the possible transgenerational effects related to epigenetic modifications of male and female gametes. In the present review, we focused our attention to the role played by epigenetics on male reproduction, evidencing at least four different levels at which sperm epigenetic modifications could affect reproduction: (1) spermatogenesis failure; (2) embryo development; (3) outcome of assisted reproduction technique (ART) protocols, mainly as concerning genomic imprinting; and (4) long-term effects during the offspring lifetime. The environmental agents responsible for epigenetic modifications are also examined, suggesting that the control of paternal lifestyle prior to conception could represent in the next future a novel hot topic in the management of human reproduction.","author":[{"dropping-particle":"","family":"Stuppia","given":"Liborio","non-dropping-particle":"","parse-names":false,"suffix":""},{"dropping-particle":"","family":"Franzago","given":"Marica","non-dropping-particle":"","parse-names":false,"suffix":""},{"dropping-particle":"","family":"Ballerini","given":"Patrizia","non-dropping-particle":"","parse-names":false,"suffix":""},{"dropping-particle":"","family":"Gatta","given":"Valentina","non-dropping-particle":"","parse-names":false,"suffix":""},{"dropping-particle":"","family":"Antonucci","given":"Ivana","non-dropping-particle":"","parse-names":false,"suffix":""}],"container-title":"Clinical epigenetics","id":"ITEM-5","issued":{"date-parts":[["2015"]]},"page":"120","publisher":"Clinical Epigenetics","title":"Epigenetics and male reproduction: the consequences of paternal lifestyle on fertility, embryo development, and children lifetime health.","type":"article-journal","volume":"7"},"uris":["http://www.mendeley.com/documents/?uuid=34b101fc-2e1f-44b5-b094-5a2758441ab5"]},{"id":"ITEM-6","itemData":{"DOI":"10.1530/JOE-17-0023","ISSN":"1479-6805","PMID":"28356401","abstract":"Endocrine disrupting chemicals are ubiquitous chemicals that exhibit endocrine disrupting properties in both humans and animals. Female reproduction is an important process, which is regulated by hormones and is susceptible to the effects of exposure to endocrine disrupting chemicals. Disruptions in female reproductive functions by endocrine disrupting chemicals may result in subfertility, infertility, improper hormone production, estrous and menstrual cycle abnormalities, anovulation, and early reproductive senescence. This review summarizes the effects of a variety of synthetic endocrine disrupting chemicals on fertility during adult life. The chemicals covered in this review are pesticides (organochlorines, organophosphates, carbamates, pyrethroids, and triazines), heavy metals (arsenic, lead, and mercury), diethylstilbesterol, plasticizer alternatives (di-(2-ethylhexyl) phthalate and bisphenol A alternatives), 2,3,7,8-tetrachlorodibenzo-p-dioxin, nonylphenol, polychlorinated biphenyls, triclosan, and parabens. This review focuses on the hypothalamus, pituitary, ovary, and uterus because together they regulate normal female fertility and the onset of reproductive senescence. The literature shows that several endocrine disrupting chemicals have endocrine disrupting abilities in females during adult life, causing fertility abnormalities in both humans and animals.","author":[{"dropping-particle":"","family":"Rattan","given":"Saniya","non-dropping-particle":"","parse-names":false,"suffix":""},{"dropping-particle":"","family":"Zhou","given":"Changqing","non-dropping-particle":"","parse-names":false,"suffix":""},{"dropping-particle":"","family":"Chiang","given":"Catheryne","non-dropping-particle":"","parse-names":false,"suffix":""},{"dropping-particle":"","family":"Mahalingam","given":"Sharada","non-dropping-particle":"","parse-names":false,"suffix":""},{"dropping-particle":"","family":"Brehm","given":"Emily","non-dropping-particle":"","parse-names":false,"suffix":""},{"dropping-particle":"","family":"Flaws","given":"Jodi A","non-dropping-particle":"","parse-names":false,"suffix":""}],"container-title":"The Journal of endocrinology","id":"ITEM-6","issue":"3","issued":{"date-parts":[["2017","6"]]},"page":"R109-R129","title":"Exposure to endocrine disruptors during adulthood: consequences for female fertility.","type":"article-journal","volume":"233"},"uris":["http://www.mendeley.com/documents/?uuid=57e97264-2c73-49eb-9dbc-b627b8b8593e"]},{"id":"ITEM-7","itemData":{"DOI":"10.1016/j.reprotox.2014.06.008","ISSN":"1873-1708","PMID":"24994688","abstract":"Phthalates are the diverse group of compounds abundantly present in environment. The present study shows the estrogenic potential of diethyl phthalate (DEP). The data showed that DEP increased the transactivation of ER in CHO and MCF-7 cells suggesting its interaction with ER. In vivo parameters like increased uterine epithelial cell height and up regulation of various steroidogenic genes were also observed in adult female rats. Our uterotrophic assay data from immature female rats suggested that DEP treatment resulted in augmentation of uterine weight as well as luminal epithelial cell heights in both vaginal and uterine tissues. Further, DEP was able to upregulate pS2 gene expression with simultaneous activation of MAPK pathway as demonstrated by increased p-ERK/ERK ratio. Taken together, the present data suggests that DEP acts as an estrogenic compound and based on these data further detailed studies would reveal its mode of action at cellular levels.","author":[{"dropping-particle":"","family":"Kumar","given":"Narender","non-dropping-particle":"","parse-names":false,"suffix":""},{"dropping-particle":"","family":"Sharan","given":"Shruti","non-dropping-particle":"","parse-names":false,"suffix":""},{"dropping-particle":"","family":"Srivastava","given":"Swati","non-dropping-particle":"","parse-names":false,"suffix":""},{"dropping-particle":"","family":"Roy","given":"Partha","non-dropping-particle":"","parse-names":false,"suffix":""}],"container-title":"Reproductive toxicology (Elmsford, N.Y.)","id":"ITEM-7","issued":{"date-parts":[["2014","11"]]},"page":"12-26","title":"Assessment of estrogenic potential of diethyl phthalate in female reproductive system involving both genomic and non-genomic actions.","type":"article-journal","volume":"49"},"uris":["http://www.mendeley.com/documents/?uuid=78d1d42a-95f9-4c0b-b60d-391fa6bf37cf"]},{"id":"ITEM-8","itemData":{"DOI":"10.1016/j.reprotox.2016.04.005","ISSN":"1873-1708","PMID":"27067915","abstract":"Evidence from toxicological studies has demonstrated that phthalates can lead to reduced fertility through effects on folliculogenesis, oocyte maturation and embryonic development, but human data are limited. Concentrations of eight phthalate metabolites in 110 follicular fluid (FF) and urine samples collected from 112 women attending an infertility clinic in Wuhan, China were quantified, and correlations between paired matrices were explored. Associations between metabolite concentrations and in vitro fertilization (IVF) parameters were evaluated with multivariable models. Six metabolites were detected in &gt;72.73% of the FF samples. MEHP and MBP were the dominant metabolites with a median level of 2.80 and 2.05ng/mL, respectively. Significant correlations between the two matrices, urine and FF, were found for MEP (rs=0.44), and MBP (rs=0.22). FF and urinary metabolite concentrations were not associated with any IVF parameters. However, given the prevalence of phthalates exposure, further work is needed to elucidate the potential hazard on female reproduction.","author":[{"dropping-particle":"","family":"Du","given":"Yao-Yao","non-dropping-particle":"","parse-names":false,"suffix":""},{"dropping-particle":"","family":"Fang","given":"Yue-Li","non-dropping-particle":"","parse-names":false,"suffix":""},{"dropping-particle":"","family":"Wang","given":"Yi-Xin","non-dropping-particle":"","parse-names":false,"suffix":""},{"dropping-particle":"","family":"Zeng","given":"Qiang","non-dropping-particle":"","parse-names":false,"suffix":""},{"dropping-particle":"","family":"Guo","given":"Na","non-dropping-particle":"","parse-names":false,"suffix":""},{"dropping-particle":"","family":"Zhao","given":"Hua","non-dropping-particle":"","parse-names":false,"suffix":""},{"dropping-particle":"","family":"Li","given":"Yu-Feng","non-dropping-particle":"","parse-names":false,"suffix":""}],"container-title":"Reproductive toxicology (Elmsford, N.Y.)","id":"ITEM-8","issued":{"date-parts":[["2016","6"]]},"page":"142-50","title":"Follicular fluid and urinary concentrations of phthalate metabolites among infertile women and associations with in vitro fertilization parameters.","type":"article-journal","volume":"61"},"uris":["http://www.mendeley.com/documents/?uuid=b14cb764-c8cc-44f2-811f-7c213fa2821f"]},{"id":"ITEM-9","itemData":{"DOI":"10.1073/pnas.1519019113","ISSN":"0027-8424","PMID":"26831072","abstract":"Plastics are persistent synthetic polymers that accumulate as waste in the marine environment. Microplastic (MP) particles are derived from the breakdown of larger debris or can enter the environment as microscopic fragments. Because filter-feeder organisms ingest MP while feeding, they are likely to be impacted by MP pollution. To assess the impact of polystyrene microspheres (micro-PS) on the physiology of the Pacific oyster, adult oysters were experimentally exposed to virgin micro-PS (2 and 6 μm in diameter; 0.023 mg·L-1) for 2 mo during a reproductive cycle. Effects were investigated on ecophysiological parameters; cellular, transcriptomic, and proteomic responses; fecundity; and offspring development. Oysters preferentially ingested the 6-μm micro-PS over the 2-μm-diameter particles. Consumption of microalgae and absorption efficiency were significantly higher in exposed oysters, suggesting compensatory and physical effects on both digestive parameters. After 2 mo, exposed oysters had significant decreases in oocyte number (-38%), diameter (-5%), and sperm velocity (-23%). The D-larval yield and larval development of offspring derived from exposed parents decreased by 41% and 18%, respectively, compared with control offspring. Dynamic energy budget modeling, supported by transcriptomic profiles, suggested a significant shift of energy allocation from reproduction to structural growth, and elevated maintenance costs in exposed oysters, which is thought to be caused by interference with energy uptake. Molecular signatures of endocrine disruption were also revealed, but no endocrine disruptors were found in the biological samples. This study provides evidence that micro-PS cause feeding modifications and reproductive disruption in oysters, with significant impacts on offspring.","author":[{"dropping-particle":"","family":"Sussarellu","given":"Rossana","non-dropping-particle":"","parse-names":false,"suffix":""},{"dropping-particle":"","family":"Suquet","given":"Marc","non-dropping-particle":"","parse-names":false,"suffix":""},{"dropping-particle":"","family":"Thomas","given":"Yoann","non-dropping-particle":"","parse-names":false,"suffix":""},{"dropping-particle":"","family":"Lambert","given":"Christophe","non-dropping-particle":"","parse-names":false,"suffix":""},{"dropping-particle":"","family":"Fabioux","given":"Caroline","non-dropping-particle":"","parse-names":false,"suffix":""},{"dropping-particle":"","family":"Pernet","given":"Marie Eve Julie","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family":"Goïc","given":"Nelly","non-dropping-particle":"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dropping-particle":"Le","family":"Goïc","given":"Nelly","non-dropping-particle":"","parse-names":false,"suffix":""},{"dropping-particle":"","family":"Quillien","given":"Virgile","non-dropping-particle":"","parse-names":false,"suffix":""},{"dropping-particle":"","family":"Mingant","given":"Christian","non-dropping-particle":"","parse-names":false,"suffix":""},{"dropping-particle":"","family":"Epelboin","given":"Yanouk","non-dropping-particle":"","parse-names":false,"suffix":""},{"dropping-particle":"","family":"Corporeau","given":"Charlotte","non-dropping-particle":"","parse-names":false,"suffix":""},{"dropping-particle":"","family":"Guyomarch","given":"Julien","non-dropping-particle":"","parse-names":false,"suffix":""},{"dropping-particle":"","family":"Robbens","given":"Johan","non-dropping-particle":"","parse-names":false,"suffix":""},{"dropping-particle":"","family":"Paul-Pont","given":"Ika","non-dropping-particle":"","parse-names":false,"suffix":""},{"dropping-particle":"","family":"Soudant","given":"Philippe","non-dropping-particle":"","parse-names":false,"suffix":""},{"dropping-particle":"","family":"Huvet","given":"Arnaud","non-dropping-particle":"","parse-names":false,"suffix":""}],"container-title":"Proceedings of the National Academy of Sciences","id":"ITEM-9","issue":"9","issued":{"date-parts":[["2016","3"]]},"page":"2430-2435","title":"Oyster reproduction is affected by exposure to polystyrene microplastics","type":"article-journal","volume":"113"},"uris":["http://www.mendeley.com/documents/?uuid=99c5432c-7225-4a64-9155-033f8d311163"]}],"mendeley":{"formattedCitation":"(&lt;i&gt;15&lt;/i&gt;–&lt;i&gt;22&lt;/i&gt;, &lt;i&gt;47&lt;/i&gt;)","plainTextFormattedCitation":"(15–22, 47)","previouslyFormattedCitation":"(&lt;i&gt;15&lt;/i&gt;–&lt;i&gt;22&lt;/i&gt;, &lt;i&gt;47&lt;/i&gt;)"},"properties":{"noteIndex":0},"schema":"https://github.com/citation-style-language/schema/raw/master/csl-citation.json"}</w:instrText>
        </w:r>
        <w:r w:rsidRPr="00042923" w:rsidDel="00FA2648">
          <w:rPr>
            <w:bCs/>
            <w:lang w:val="en-GB"/>
          </w:rPr>
          <w:fldChar w:fldCharType="separate"/>
        </w:r>
        <w:r w:rsidR="00EF196E" w:rsidRPr="00EF196E" w:rsidDel="00FA2648">
          <w:rPr>
            <w:bCs/>
            <w:noProof/>
            <w:lang w:val="en-GB"/>
          </w:rPr>
          <w:t>(</w:t>
        </w:r>
        <w:r w:rsidR="00EF196E" w:rsidRPr="00EF196E" w:rsidDel="00FA2648">
          <w:rPr>
            <w:bCs/>
            <w:i/>
            <w:noProof/>
            <w:lang w:val="en-GB"/>
          </w:rPr>
          <w:t>15</w:t>
        </w:r>
        <w:r w:rsidR="00EF196E" w:rsidRPr="00EF196E" w:rsidDel="00FA2648">
          <w:rPr>
            <w:bCs/>
            <w:noProof/>
            <w:lang w:val="en-GB"/>
          </w:rPr>
          <w:t>–</w:t>
        </w:r>
        <w:r w:rsidR="00EF196E" w:rsidRPr="00EF196E" w:rsidDel="00FA2648">
          <w:rPr>
            <w:bCs/>
            <w:i/>
            <w:noProof/>
            <w:lang w:val="en-GB"/>
          </w:rPr>
          <w:t>22</w:t>
        </w:r>
        <w:r w:rsidR="00EF196E" w:rsidRPr="00EF196E" w:rsidDel="00FA2648">
          <w:rPr>
            <w:bCs/>
            <w:noProof/>
            <w:lang w:val="en-GB"/>
          </w:rPr>
          <w:t xml:space="preserve">, </w:t>
        </w:r>
        <w:r w:rsidR="00EF196E" w:rsidRPr="00EF196E" w:rsidDel="00FA2648">
          <w:rPr>
            <w:bCs/>
            <w:i/>
            <w:noProof/>
            <w:lang w:val="en-GB"/>
          </w:rPr>
          <w:t>47</w:t>
        </w:r>
        <w:r w:rsidR="00EF196E" w:rsidRPr="00EF196E" w:rsidDel="00FA2648">
          <w:rPr>
            <w:bCs/>
            <w:noProof/>
            <w:lang w:val="en-GB"/>
          </w:rPr>
          <w:t>)</w:t>
        </w:r>
        <w:r w:rsidRPr="00042923" w:rsidDel="00FA2648">
          <w:rPr>
            <w:bCs/>
            <w:lang w:val="en-GB"/>
          </w:rPr>
          <w:fldChar w:fldCharType="end"/>
        </w:r>
        <w:r w:rsidRPr="00042923" w:rsidDel="00FA2648">
          <w:rPr>
            <w:bCs/>
            <w:lang w:val="en-GB"/>
          </w:rPr>
          <w:t>.</w:t>
        </w:r>
      </w:moveFrom>
    </w:p>
    <w:moveFromRangeEnd w:id="510"/>
    <w:p w14:paraId="2A336227" w14:textId="49D6C1AE" w:rsidR="00BF24EC" w:rsidRDefault="00BF24EC" w:rsidP="0018028B">
      <w:pPr>
        <w:pStyle w:val="Paragraph"/>
        <w:ind w:firstLine="0"/>
        <w:rPr>
          <w:bCs/>
          <w:lang w:val="en-GB"/>
        </w:rPr>
      </w:pPr>
    </w:p>
    <w:p w14:paraId="4ED11AFC" w14:textId="77777777" w:rsidR="00BF24EC" w:rsidRPr="00042923" w:rsidRDefault="00BF24EC" w:rsidP="0018028B">
      <w:pPr>
        <w:pStyle w:val="Paragraph"/>
        <w:ind w:firstLine="0"/>
        <w:rPr>
          <w:bCs/>
          <w:lang w:val="en-GB"/>
        </w:rPr>
      </w:pPr>
    </w:p>
    <w:p w14:paraId="11DD1D81" w14:textId="77777777" w:rsidR="000B7F0C" w:rsidRPr="00042923" w:rsidRDefault="005341F3" w:rsidP="00AC2069">
      <w:pPr>
        <w:pStyle w:val="Paragraph"/>
        <w:spacing w:before="0"/>
        <w:ind w:firstLine="0"/>
        <w:rPr>
          <w:b/>
          <w:lang w:val="en-GB"/>
        </w:rPr>
      </w:pPr>
      <w:r w:rsidRPr="00042923">
        <w:rPr>
          <w:b/>
          <w:lang w:val="en-GB"/>
        </w:rPr>
        <w:t>Materials and Methods</w:t>
      </w:r>
    </w:p>
    <w:p w14:paraId="0B95ED44" w14:textId="6800A376" w:rsidR="003B7AE9" w:rsidRPr="003B7AE9" w:rsidRDefault="00711AE7" w:rsidP="00C403EC">
      <w:pPr>
        <w:pStyle w:val="Paragraph"/>
        <w:ind w:firstLine="0"/>
        <w:rPr>
          <w:b/>
          <w:bCs/>
          <w:lang w:val="en-GB"/>
        </w:rPr>
      </w:pPr>
      <w:ins w:id="512" w:author="mnoonan" w:date="2022-08-26T12:22:00Z">
        <w:r>
          <w:rPr>
            <w:b/>
            <w:bCs/>
            <w:lang w:val="en-GB"/>
          </w:rPr>
          <w:t>MP c</w:t>
        </w:r>
      </w:ins>
      <w:del w:id="513" w:author="mnoonan" w:date="2022-08-26T12:22:00Z">
        <w:r w:rsidR="003B7AE9" w:rsidRPr="003B7AE9" w:rsidDel="00711AE7">
          <w:rPr>
            <w:b/>
            <w:bCs/>
            <w:lang w:val="en-GB"/>
          </w:rPr>
          <w:delText>C</w:delText>
        </w:r>
      </w:del>
      <w:r w:rsidR="003B7AE9" w:rsidRPr="003B7AE9">
        <w:rPr>
          <w:b/>
          <w:bCs/>
          <w:lang w:val="en-GB"/>
        </w:rPr>
        <w:t>ontamination prevention</w:t>
      </w:r>
    </w:p>
    <w:p w14:paraId="0EA83D53" w14:textId="12DEB41B" w:rsidR="00C403EC" w:rsidRPr="00042923" w:rsidRDefault="00C403EC" w:rsidP="00C403EC">
      <w:pPr>
        <w:pStyle w:val="Paragraph"/>
        <w:ind w:firstLine="0"/>
        <w:rPr>
          <w:lang w:val="en-GB"/>
        </w:rPr>
      </w:pPr>
      <w:r w:rsidRPr="00042923">
        <w:rPr>
          <w:lang w:val="en-GB"/>
        </w:rPr>
        <w:t>To prevent sample contamination with airborne/materials MPs, all procedures were performed in a laminar flow</w:t>
      </w:r>
      <w:ins w:id="514" w:author="mnoonan" w:date="2022-08-26T12:19:00Z">
        <w:r w:rsidR="00984308">
          <w:rPr>
            <w:lang w:val="en-GB"/>
          </w:rPr>
          <w:t xml:space="preserve"> hood</w:t>
        </w:r>
      </w:ins>
      <w:r w:rsidRPr="00042923">
        <w:rPr>
          <w:lang w:val="en-GB"/>
        </w:rPr>
        <w:t xml:space="preserve">, and </w:t>
      </w:r>
      <w:ins w:id="515" w:author="mnoonan" w:date="2022-08-26T12:20:00Z">
        <w:r w:rsidR="00984308">
          <w:rPr>
            <w:lang w:val="en-GB"/>
          </w:rPr>
          <w:t xml:space="preserve">all of the </w:t>
        </w:r>
      </w:ins>
      <w:r w:rsidRPr="00042923">
        <w:rPr>
          <w:lang w:val="en-GB"/>
        </w:rPr>
        <w:t>flasks and other apparatus</w:t>
      </w:r>
      <w:ins w:id="516" w:author="mnoonan" w:date="2022-08-26T12:21:00Z">
        <w:r w:rsidR="00711AE7">
          <w:rPr>
            <w:lang w:val="en-GB"/>
          </w:rPr>
          <w:t>es</w:t>
        </w:r>
      </w:ins>
      <w:del w:id="517" w:author="mnoonan" w:date="2022-08-26T12:21:00Z">
        <w:r w:rsidRPr="00042923" w:rsidDel="00711AE7">
          <w:rPr>
            <w:lang w:val="en-GB"/>
          </w:rPr>
          <w:delText>,</w:delText>
        </w:r>
      </w:del>
      <w:r w:rsidRPr="00042923">
        <w:rPr>
          <w:lang w:val="en-GB"/>
        </w:rPr>
        <w:t xml:space="preserve"> </w:t>
      </w:r>
      <w:del w:id="518" w:author="mnoonan" w:date="2022-08-26T12:21:00Z">
        <w:r w:rsidRPr="00042923" w:rsidDel="00711AE7">
          <w:rPr>
            <w:lang w:val="en-GB"/>
          </w:rPr>
          <w:delText xml:space="preserve">whenever possible, </w:delText>
        </w:r>
      </w:del>
      <w:r w:rsidRPr="00042923">
        <w:rPr>
          <w:lang w:val="en-GB"/>
        </w:rPr>
        <w:t>were replaced by glass materials</w:t>
      </w:r>
      <w:ins w:id="519" w:author="mnoonan" w:date="2022-08-26T12:21:00Z">
        <w:r w:rsidR="00711AE7">
          <w:rPr>
            <w:lang w:val="en-GB"/>
          </w:rPr>
          <w:t xml:space="preserve"> </w:t>
        </w:r>
        <w:r w:rsidR="00711AE7" w:rsidRPr="00042923">
          <w:rPr>
            <w:lang w:val="en-GB"/>
          </w:rPr>
          <w:t>whenever possible</w:t>
        </w:r>
      </w:ins>
      <w:r w:rsidRPr="00042923">
        <w:rPr>
          <w:lang w:val="en-GB"/>
        </w:rPr>
        <w:t xml:space="preserve">. Moreover, all materials and equipment used were </w:t>
      </w:r>
      <w:r w:rsidR="004F57B5" w:rsidRPr="00042923">
        <w:rPr>
          <w:lang w:val="en-GB"/>
        </w:rPr>
        <w:t>rinsed</w:t>
      </w:r>
      <w:r w:rsidRPr="00042923">
        <w:rPr>
          <w:lang w:val="en-GB"/>
        </w:rPr>
        <w:t xml:space="preserve"> three times with filtered (0.1 </w:t>
      </w:r>
      <w:proofErr w:type="spellStart"/>
      <w:r w:rsidRPr="00042923">
        <w:rPr>
          <w:lang w:val="en-GB"/>
        </w:rPr>
        <w:t>μm</w:t>
      </w:r>
      <w:proofErr w:type="spellEnd"/>
      <w:r w:rsidRPr="00042923">
        <w:rPr>
          <w:lang w:val="en-GB"/>
        </w:rPr>
        <w:t xml:space="preserve"> filter</w:t>
      </w:r>
      <w:r w:rsidR="004F57B5" w:rsidRPr="00042923">
        <w:rPr>
          <w:lang w:val="en-GB"/>
        </w:rPr>
        <w:t xml:space="preserve"> - </w:t>
      </w:r>
      <w:r w:rsidR="004F57B5" w:rsidRPr="00042923">
        <w:rPr>
          <w:highlight w:val="yellow"/>
          <w:lang w:val="en-GB"/>
        </w:rPr>
        <w:t>brand</w:t>
      </w:r>
      <w:r w:rsidRPr="00042923">
        <w:rPr>
          <w:lang w:val="en-GB"/>
        </w:rPr>
        <w:t xml:space="preserve">) ultra-pure water prior to use. </w:t>
      </w:r>
      <w:r w:rsidR="003B6B53" w:rsidRPr="00042923">
        <w:rPr>
          <w:lang w:val="en-GB"/>
        </w:rPr>
        <w:t xml:space="preserve"> All reagents and water used </w:t>
      </w:r>
      <w:ins w:id="520" w:author="mnoonan" w:date="2022-08-26T12:19:00Z">
        <w:r w:rsidR="00984308">
          <w:rPr>
            <w:lang w:val="en-GB"/>
          </w:rPr>
          <w:t xml:space="preserve">in the protocols described below </w:t>
        </w:r>
      </w:ins>
      <w:r w:rsidR="003B6B53" w:rsidRPr="00042923">
        <w:rPr>
          <w:lang w:val="en-GB"/>
        </w:rPr>
        <w:t xml:space="preserve">were filtered using a 0.1 </w:t>
      </w:r>
      <w:proofErr w:type="spellStart"/>
      <w:r w:rsidR="003B6B53" w:rsidRPr="00042923">
        <w:rPr>
          <w:lang w:val="en-GB"/>
        </w:rPr>
        <w:t>μm</w:t>
      </w:r>
      <w:proofErr w:type="spellEnd"/>
      <w:r w:rsidR="003B6B53" w:rsidRPr="00042923">
        <w:rPr>
          <w:lang w:val="en-GB"/>
        </w:rPr>
        <w:t xml:space="preserve"> filter before use.</w:t>
      </w:r>
    </w:p>
    <w:p w14:paraId="080BADB6" w14:textId="77777777" w:rsidR="00C403EC" w:rsidRPr="00042923" w:rsidRDefault="00C403EC" w:rsidP="00C403EC">
      <w:pPr>
        <w:pStyle w:val="Paragraph"/>
        <w:ind w:firstLine="0"/>
        <w:rPr>
          <w:b/>
          <w:lang w:val="en-GB"/>
        </w:rPr>
      </w:pPr>
    </w:p>
    <w:p w14:paraId="00034140" w14:textId="53888146" w:rsidR="00A634F4" w:rsidRPr="00042923" w:rsidRDefault="00C403EC" w:rsidP="00C403EC">
      <w:pPr>
        <w:pStyle w:val="Paragraph"/>
        <w:ind w:firstLine="0"/>
        <w:rPr>
          <w:b/>
          <w:lang w:val="en-GB"/>
        </w:rPr>
      </w:pPr>
      <w:r w:rsidRPr="00042923">
        <w:rPr>
          <w:b/>
          <w:lang w:val="en-GB"/>
        </w:rPr>
        <w:t xml:space="preserve">Microplastic </w:t>
      </w:r>
      <w:r w:rsidR="00A634F4" w:rsidRPr="00042923">
        <w:rPr>
          <w:b/>
          <w:lang w:val="en-GB"/>
        </w:rPr>
        <w:t xml:space="preserve">polystyrene </w:t>
      </w:r>
      <w:r w:rsidRPr="00042923">
        <w:rPr>
          <w:b/>
          <w:lang w:val="en-GB"/>
        </w:rPr>
        <w:t>beads</w:t>
      </w:r>
    </w:p>
    <w:p w14:paraId="6B9BEB80" w14:textId="307BD8C2" w:rsidR="00C403EC" w:rsidRPr="00042923" w:rsidRDefault="00C403EC" w:rsidP="00C403EC">
      <w:pPr>
        <w:pStyle w:val="Paragraph"/>
        <w:ind w:firstLine="0"/>
        <w:rPr>
          <w:b/>
          <w:lang w:val="en-GB"/>
        </w:rPr>
      </w:pPr>
      <w:r w:rsidRPr="00042923">
        <w:rPr>
          <w:lang w:val="en-GB"/>
        </w:rPr>
        <w:t>Polystyrene beads (SURF-CAL™ particle size standards) having sizes 0.047</w:t>
      </w:r>
      <w:ins w:id="521" w:author="mnoonan" w:date="2022-08-26T12:22:00Z">
        <w:r w:rsidR="00711AE7">
          <w:rPr>
            <w:lang w:val="en-GB"/>
          </w:rPr>
          <w:t xml:space="preserve"> </w:t>
        </w:r>
        <w:proofErr w:type="spellStart"/>
        <w:r w:rsidR="00711AE7" w:rsidRPr="00042923">
          <w:rPr>
            <w:lang w:val="en-GB"/>
          </w:rPr>
          <w:t>μm</w:t>
        </w:r>
      </w:ins>
      <w:proofErr w:type="spellEnd"/>
      <w:del w:id="522" w:author="mnoonan" w:date="2022-08-26T12:22:00Z">
        <w:r w:rsidR="008B3B38" w:rsidRPr="00042923" w:rsidDel="00711AE7">
          <w:rPr>
            <w:lang w:val="en-GB"/>
          </w:rPr>
          <w:delText xml:space="preserve"> (B0.05)</w:delText>
        </w:r>
      </w:del>
      <w:r w:rsidRPr="00042923">
        <w:rPr>
          <w:lang w:val="en-GB"/>
        </w:rPr>
        <w:t>, 0.100</w:t>
      </w:r>
      <w:del w:id="523" w:author="mnoonan" w:date="2022-08-26T12:22:00Z">
        <w:r w:rsidR="008B3B38" w:rsidRPr="00042923" w:rsidDel="00711AE7">
          <w:rPr>
            <w:lang w:val="en-GB"/>
          </w:rPr>
          <w:delText xml:space="preserve"> (B0.1</w:delText>
        </w:r>
      </w:del>
      <w:ins w:id="524" w:author="mnoonan" w:date="2022-08-26T12:22:00Z">
        <w:r w:rsidR="00711AE7">
          <w:rPr>
            <w:lang w:val="en-GB"/>
          </w:rPr>
          <w:t xml:space="preserve"> </w:t>
        </w:r>
        <w:proofErr w:type="spellStart"/>
        <w:r w:rsidR="00711AE7" w:rsidRPr="00042923">
          <w:rPr>
            <w:lang w:val="en-GB"/>
          </w:rPr>
          <w:t>μm</w:t>
        </w:r>
      </w:ins>
      <w:proofErr w:type="spellEnd"/>
      <w:del w:id="525" w:author="mnoonan" w:date="2022-08-26T12:22:00Z">
        <w:r w:rsidR="008B3B38" w:rsidRPr="00042923" w:rsidDel="00711AE7">
          <w:rPr>
            <w:lang w:val="en-GB"/>
          </w:rPr>
          <w:delText>)</w:delText>
        </w:r>
      </w:del>
      <w:r w:rsidRPr="00042923">
        <w:rPr>
          <w:lang w:val="en-GB"/>
        </w:rPr>
        <w:t>, 0.304</w:t>
      </w:r>
      <w:ins w:id="526" w:author="mnoonan" w:date="2022-08-26T12:22:00Z">
        <w:r w:rsidR="00711AE7">
          <w:rPr>
            <w:lang w:val="en-GB"/>
          </w:rPr>
          <w:t xml:space="preserve"> </w:t>
        </w:r>
      </w:ins>
      <w:del w:id="527" w:author="mnoonan" w:date="2022-08-26T12:22:00Z">
        <w:r w:rsidR="008B3B38" w:rsidRPr="00042923" w:rsidDel="00711AE7">
          <w:rPr>
            <w:lang w:val="en-GB"/>
          </w:rPr>
          <w:delText xml:space="preserve"> </w:delText>
        </w:r>
      </w:del>
      <w:proofErr w:type="spellStart"/>
      <w:ins w:id="528" w:author="mnoonan" w:date="2022-08-26T12:22:00Z">
        <w:r w:rsidR="00711AE7" w:rsidRPr="00042923">
          <w:rPr>
            <w:lang w:val="en-GB"/>
          </w:rPr>
          <w:t>μm</w:t>
        </w:r>
        <w:proofErr w:type="spellEnd"/>
        <w:r w:rsidR="00711AE7" w:rsidRPr="00042923" w:rsidDel="00711AE7">
          <w:rPr>
            <w:lang w:val="en-GB"/>
          </w:rPr>
          <w:t xml:space="preserve"> </w:t>
        </w:r>
      </w:ins>
      <w:del w:id="529" w:author="mnoonan" w:date="2022-08-26T12:22:00Z">
        <w:r w:rsidR="008B3B38" w:rsidRPr="00042923" w:rsidDel="00711AE7">
          <w:rPr>
            <w:lang w:val="en-GB"/>
          </w:rPr>
          <w:delText>(B0.3)</w:delText>
        </w:r>
        <w:r w:rsidRPr="00042923" w:rsidDel="00711AE7">
          <w:rPr>
            <w:lang w:val="en-GB"/>
          </w:rPr>
          <w:delText xml:space="preserve"> </w:delText>
        </w:r>
      </w:del>
      <w:r w:rsidRPr="00042923">
        <w:rPr>
          <w:lang w:val="en-GB"/>
        </w:rPr>
        <w:t>and 1.112</w:t>
      </w:r>
      <w:r w:rsidR="008B3B38" w:rsidRPr="00042923">
        <w:rPr>
          <w:lang w:val="en-GB"/>
        </w:rPr>
        <w:t xml:space="preserve"> </w:t>
      </w:r>
      <w:del w:id="530" w:author="mnoonan" w:date="2022-08-26T12:22:00Z">
        <w:r w:rsidR="008B3B38" w:rsidRPr="00042923" w:rsidDel="00711AE7">
          <w:rPr>
            <w:lang w:val="en-GB"/>
          </w:rPr>
          <w:delText>(B1.1)</w:delText>
        </w:r>
        <w:r w:rsidRPr="00042923" w:rsidDel="00711AE7">
          <w:rPr>
            <w:lang w:val="en-GB"/>
          </w:rPr>
          <w:delText xml:space="preserve"> </w:delText>
        </w:r>
      </w:del>
      <w:proofErr w:type="spellStart"/>
      <w:r w:rsidRPr="00042923">
        <w:rPr>
          <w:lang w:val="en-GB"/>
        </w:rPr>
        <w:t>μm</w:t>
      </w:r>
      <w:proofErr w:type="spellEnd"/>
      <w:r w:rsidRPr="00042923">
        <w:rPr>
          <w:lang w:val="en-GB"/>
        </w:rPr>
        <w:t xml:space="preserve"> were purchased from </w:t>
      </w:r>
      <w:proofErr w:type="spellStart"/>
      <w:r w:rsidRPr="00042923">
        <w:rPr>
          <w:lang w:val="en-GB"/>
        </w:rPr>
        <w:t>Thermo</w:t>
      </w:r>
      <w:proofErr w:type="spellEnd"/>
      <w:r w:rsidRPr="00042923">
        <w:rPr>
          <w:lang w:val="en-GB"/>
        </w:rPr>
        <w:t xml:space="preserve"> Fisher Scientific. </w:t>
      </w:r>
      <w:commentRangeStart w:id="531"/>
      <w:r w:rsidRPr="00042923">
        <w:rPr>
          <w:lang w:val="en-GB"/>
        </w:rPr>
        <w:t xml:space="preserve">The beads were </w:t>
      </w:r>
      <w:del w:id="532" w:author="mnoonan" w:date="2022-08-26T12:23:00Z">
        <w:r w:rsidRPr="00042923" w:rsidDel="00711AE7">
          <w:rPr>
            <w:lang w:val="en-GB"/>
          </w:rPr>
          <w:delText xml:space="preserve">present </w:delText>
        </w:r>
      </w:del>
      <w:ins w:id="533" w:author="mnoonan" w:date="2022-08-26T12:23:00Z">
        <w:r w:rsidR="00711AE7">
          <w:rPr>
            <w:lang w:val="en-GB"/>
          </w:rPr>
          <w:t>obtained</w:t>
        </w:r>
        <w:r w:rsidR="00711AE7" w:rsidRPr="00042923">
          <w:rPr>
            <w:lang w:val="en-GB"/>
          </w:rPr>
          <w:t xml:space="preserve"> </w:t>
        </w:r>
      </w:ins>
      <w:r w:rsidRPr="00042923">
        <w:rPr>
          <w:lang w:val="en-GB"/>
        </w:rPr>
        <w:t>in deionized filtered water in a concentration of 3 x 10</w:t>
      </w:r>
      <w:r w:rsidRPr="00042923">
        <w:rPr>
          <w:vertAlign w:val="superscript"/>
          <w:lang w:val="en-GB"/>
        </w:rPr>
        <w:t>8</w:t>
      </w:r>
      <w:r w:rsidRPr="00042923">
        <w:rPr>
          <w:lang w:val="en-GB"/>
        </w:rPr>
        <w:t xml:space="preserve"> particles</w:t>
      </w:r>
      <w:r w:rsidR="00346E86" w:rsidRPr="00042923">
        <w:rPr>
          <w:lang w:val="en-GB"/>
        </w:rPr>
        <w:t xml:space="preserve"> </w:t>
      </w:r>
      <w:r w:rsidRPr="00042923">
        <w:rPr>
          <w:lang w:val="en-GB"/>
        </w:rPr>
        <w:t>mL</w:t>
      </w:r>
      <w:r w:rsidR="00346E86" w:rsidRPr="00042923">
        <w:rPr>
          <w:vertAlign w:val="superscript"/>
          <w:lang w:val="en-GB"/>
        </w:rPr>
        <w:t>-1</w:t>
      </w:r>
      <w:r w:rsidRPr="00042923">
        <w:rPr>
          <w:lang w:val="en-GB"/>
        </w:rPr>
        <w:t xml:space="preserve"> and were diluted according to the concentration</w:t>
      </w:r>
      <w:ins w:id="534" w:author="mnoonan" w:date="2022-08-26T12:23:00Z">
        <w:r w:rsidR="00711AE7">
          <w:rPr>
            <w:lang w:val="en-GB"/>
          </w:rPr>
          <w:t>s</w:t>
        </w:r>
      </w:ins>
      <w:r w:rsidRPr="00042923">
        <w:rPr>
          <w:lang w:val="en-GB"/>
        </w:rPr>
        <w:t xml:space="preserve"> required for each experiment.</w:t>
      </w:r>
      <w:commentRangeEnd w:id="531"/>
      <w:r w:rsidR="00711AE7">
        <w:rPr>
          <w:rStyle w:val="CommentReference"/>
        </w:rPr>
        <w:commentReference w:id="531"/>
      </w:r>
    </w:p>
    <w:p w14:paraId="4BFFAF2A" w14:textId="77777777" w:rsidR="0018028B" w:rsidRPr="00042923" w:rsidRDefault="0018028B" w:rsidP="00A634F4">
      <w:pPr>
        <w:pStyle w:val="Paragraph"/>
        <w:ind w:firstLine="0"/>
        <w:rPr>
          <w:b/>
          <w:lang w:val="en-GB"/>
        </w:rPr>
      </w:pPr>
    </w:p>
    <w:p w14:paraId="3AC1004E" w14:textId="16EE38A4" w:rsidR="00A634F4" w:rsidRPr="00042923" w:rsidRDefault="00A634F4" w:rsidP="00A634F4">
      <w:pPr>
        <w:pStyle w:val="Paragraph"/>
        <w:ind w:firstLine="0"/>
        <w:rPr>
          <w:b/>
          <w:lang w:val="en-GB"/>
        </w:rPr>
      </w:pPr>
      <w:r w:rsidRPr="00042923">
        <w:rPr>
          <w:b/>
          <w:lang w:val="en-GB"/>
        </w:rPr>
        <w:t>Bovine oocyte and follicular fluid isolation</w:t>
      </w:r>
    </w:p>
    <w:p w14:paraId="193577E5" w14:textId="6E334BBD" w:rsidR="00A634F4" w:rsidRPr="00042923" w:rsidRDefault="00A634F4" w:rsidP="00A634F4">
      <w:pPr>
        <w:pStyle w:val="Paragraph"/>
        <w:ind w:firstLine="0"/>
        <w:rPr>
          <w:bCs/>
          <w:lang w:val="en-GB"/>
        </w:rPr>
      </w:pPr>
      <w:r w:rsidRPr="00042923">
        <w:rPr>
          <w:bCs/>
          <w:lang w:val="en-GB"/>
        </w:rPr>
        <w:t xml:space="preserve">Bovine ovaries were obtained from a local slaughterhouse and immediately </w:t>
      </w:r>
      <w:commentRangeStart w:id="535"/>
      <w:r w:rsidRPr="00042923">
        <w:rPr>
          <w:bCs/>
          <w:lang w:val="en-GB"/>
        </w:rPr>
        <w:t>transported to the laboratory at room temperature</w:t>
      </w:r>
      <w:commentRangeEnd w:id="535"/>
      <w:r w:rsidR="00B40742">
        <w:rPr>
          <w:rStyle w:val="CommentReference"/>
        </w:rPr>
        <w:commentReference w:id="535"/>
      </w:r>
      <w:r w:rsidRPr="00042923">
        <w:rPr>
          <w:bCs/>
          <w:lang w:val="en-GB"/>
        </w:rPr>
        <w:t xml:space="preserve">. Immature cumulus oocytes complexes (COCs) were aspirated from follicles with a size between 2 and 8 mm, together with follicular fluid, by using a vacuum pump and a 19G </w:t>
      </w:r>
      <w:commentRangeStart w:id="536"/>
      <w:r w:rsidRPr="00042923">
        <w:rPr>
          <w:bCs/>
          <w:lang w:val="en-GB"/>
        </w:rPr>
        <w:t>needle</w:t>
      </w:r>
      <w:commentRangeEnd w:id="536"/>
      <w:r w:rsidR="00984308">
        <w:rPr>
          <w:rStyle w:val="CommentReference"/>
        </w:rPr>
        <w:commentReference w:id="536"/>
      </w:r>
      <w:r w:rsidRPr="00042923">
        <w:rPr>
          <w:bCs/>
          <w:lang w:val="en-GB"/>
        </w:rPr>
        <w:t>. Collected fluids with COCs</w:t>
      </w:r>
      <w:r w:rsidR="00346E86" w:rsidRPr="00042923">
        <w:rPr>
          <w:bCs/>
          <w:lang w:val="en-GB"/>
        </w:rPr>
        <w:t xml:space="preserve"> from ~20-</w:t>
      </w:r>
      <w:r w:rsidR="007B400C" w:rsidRPr="00042923">
        <w:rPr>
          <w:bCs/>
          <w:lang w:val="en-GB"/>
        </w:rPr>
        <w:t>30</w:t>
      </w:r>
      <w:r w:rsidR="00346E86" w:rsidRPr="00042923">
        <w:rPr>
          <w:bCs/>
          <w:lang w:val="en-GB"/>
        </w:rPr>
        <w:t xml:space="preserve"> ovaries (N = 3 pools)</w:t>
      </w:r>
      <w:r w:rsidRPr="00042923">
        <w:rPr>
          <w:bCs/>
          <w:lang w:val="en-GB"/>
        </w:rPr>
        <w:t xml:space="preserve"> were </w:t>
      </w:r>
      <w:commentRangeStart w:id="537"/>
      <w:r w:rsidRPr="00042923">
        <w:rPr>
          <w:bCs/>
          <w:lang w:val="en-GB"/>
        </w:rPr>
        <w:t xml:space="preserve">let to pellet for a maximum of 10 min. </w:t>
      </w:r>
      <w:commentRangeEnd w:id="537"/>
      <w:r w:rsidR="00984308">
        <w:rPr>
          <w:rStyle w:val="CommentReference"/>
        </w:rPr>
        <w:commentReference w:id="537"/>
      </w:r>
      <w:ins w:id="538" w:author="mnoonan" w:date="2022-08-26T12:17:00Z">
        <w:r w:rsidR="00984308">
          <w:rPr>
            <w:bCs/>
            <w:lang w:val="en-GB"/>
          </w:rPr>
          <w:t>The p</w:t>
        </w:r>
      </w:ins>
      <w:del w:id="539" w:author="mnoonan" w:date="2022-08-26T12:17:00Z">
        <w:r w:rsidRPr="00042923" w:rsidDel="00984308">
          <w:rPr>
            <w:bCs/>
            <w:lang w:val="en-GB"/>
          </w:rPr>
          <w:delText>P</w:delText>
        </w:r>
      </w:del>
      <w:r w:rsidRPr="00042923">
        <w:rPr>
          <w:bCs/>
          <w:lang w:val="en-GB"/>
        </w:rPr>
        <w:t xml:space="preserve">ellet was then transferred to a </w:t>
      </w:r>
      <w:commentRangeStart w:id="540"/>
      <w:r w:rsidRPr="00042923">
        <w:rPr>
          <w:bCs/>
          <w:lang w:val="en-GB"/>
        </w:rPr>
        <w:t xml:space="preserve">petri dish </w:t>
      </w:r>
      <w:commentRangeEnd w:id="540"/>
      <w:r w:rsidR="00984308">
        <w:rPr>
          <w:rStyle w:val="CommentReference"/>
        </w:rPr>
        <w:commentReference w:id="540"/>
      </w:r>
      <w:r w:rsidRPr="00042923">
        <w:rPr>
          <w:bCs/>
          <w:lang w:val="en-GB"/>
        </w:rPr>
        <w:t xml:space="preserve">with the </w:t>
      </w:r>
      <w:r w:rsidRPr="00042923">
        <w:rPr>
          <w:bCs/>
          <w:lang w:val="en-GB"/>
        </w:rPr>
        <w:lastRenderedPageBreak/>
        <w:t>equivalent amount of washing media (IVF Bioscience, UK) for oocyte selection, and remaining follicular fluid frozen</w:t>
      </w:r>
      <w:r w:rsidR="00346E86" w:rsidRPr="00042923">
        <w:rPr>
          <w:bCs/>
          <w:lang w:val="en-GB"/>
        </w:rPr>
        <w:t xml:space="preserve"> at -20</w:t>
      </w:r>
      <w:r w:rsidR="00411069">
        <w:rPr>
          <w:bCs/>
          <w:lang w:val="en-GB"/>
        </w:rPr>
        <w:t>º</w:t>
      </w:r>
      <w:r w:rsidR="00346E86" w:rsidRPr="00042923">
        <w:rPr>
          <w:bCs/>
          <w:lang w:val="en-GB"/>
        </w:rPr>
        <w:t>C</w:t>
      </w:r>
      <w:r w:rsidRPr="00042923">
        <w:rPr>
          <w:bCs/>
          <w:lang w:val="en-GB"/>
        </w:rPr>
        <w:t xml:space="preserve"> for MPs isolation as described below.</w:t>
      </w:r>
    </w:p>
    <w:p w14:paraId="3885928E" w14:textId="77777777" w:rsidR="0018028B" w:rsidRPr="00042923" w:rsidRDefault="0018028B" w:rsidP="00A634F4">
      <w:pPr>
        <w:pStyle w:val="Paragraph"/>
        <w:ind w:firstLine="0"/>
        <w:rPr>
          <w:b/>
          <w:lang w:val="en-GB"/>
        </w:rPr>
      </w:pPr>
    </w:p>
    <w:p w14:paraId="120A6E67" w14:textId="0C4829DB" w:rsidR="00A634F4" w:rsidRPr="00042923" w:rsidRDefault="00A634F4" w:rsidP="00A634F4">
      <w:pPr>
        <w:pStyle w:val="Paragraph"/>
        <w:ind w:firstLine="0"/>
        <w:rPr>
          <w:b/>
          <w:lang w:val="en-GB"/>
        </w:rPr>
      </w:pPr>
      <w:r w:rsidRPr="00042923">
        <w:rPr>
          <w:b/>
          <w:lang w:val="en-GB"/>
        </w:rPr>
        <w:t xml:space="preserve">Microplastic isolation from </w:t>
      </w:r>
      <w:r w:rsidR="00411069">
        <w:rPr>
          <w:b/>
          <w:lang w:val="en-GB"/>
        </w:rPr>
        <w:t>follicular</w:t>
      </w:r>
      <w:r w:rsidR="00411069" w:rsidRPr="00042923">
        <w:rPr>
          <w:b/>
          <w:lang w:val="en-GB"/>
        </w:rPr>
        <w:t xml:space="preserve"> </w:t>
      </w:r>
      <w:r w:rsidRPr="00042923">
        <w:rPr>
          <w:b/>
          <w:lang w:val="en-GB"/>
        </w:rPr>
        <w:t>fluid</w:t>
      </w:r>
    </w:p>
    <w:p w14:paraId="353A282E" w14:textId="104B9250" w:rsidR="00A634F4" w:rsidRPr="00042923" w:rsidRDefault="00711AE7" w:rsidP="00A634F4">
      <w:pPr>
        <w:pStyle w:val="Paragraph"/>
        <w:ind w:firstLine="0"/>
        <w:rPr>
          <w:lang w:val="en-GB"/>
        </w:rPr>
      </w:pPr>
      <w:ins w:id="541" w:author="mnoonan" w:date="2022-08-26T12:26:00Z">
        <w:r>
          <w:rPr>
            <w:lang w:val="en-GB"/>
          </w:rPr>
          <w:t>Three p</w:t>
        </w:r>
      </w:ins>
      <w:commentRangeStart w:id="542"/>
      <w:del w:id="543" w:author="mnoonan" w:date="2022-08-26T12:26:00Z">
        <w:r w:rsidR="00346E86" w:rsidRPr="00042923" w:rsidDel="00711AE7">
          <w:rPr>
            <w:lang w:val="en-GB"/>
          </w:rPr>
          <w:delText>P</w:delText>
        </w:r>
      </w:del>
      <w:r w:rsidR="00346E86" w:rsidRPr="00042923">
        <w:rPr>
          <w:lang w:val="en-GB"/>
        </w:rPr>
        <w:t xml:space="preserve">ools </w:t>
      </w:r>
      <w:del w:id="544" w:author="mnoonan" w:date="2022-08-26T12:26:00Z">
        <w:r w:rsidR="00346E86" w:rsidRPr="00042923" w:rsidDel="00711AE7">
          <w:rPr>
            <w:lang w:val="en-GB"/>
          </w:rPr>
          <w:delText>(20-</w:delText>
        </w:r>
        <w:r w:rsidR="007B400C" w:rsidRPr="00042923" w:rsidDel="00711AE7">
          <w:rPr>
            <w:lang w:val="en-GB"/>
          </w:rPr>
          <w:delText>30</w:delText>
        </w:r>
        <w:r w:rsidR="00346E86" w:rsidRPr="00042923" w:rsidDel="00711AE7">
          <w:rPr>
            <w:lang w:val="en-GB"/>
          </w:rPr>
          <w:delText xml:space="preserve"> ovaries) </w:delText>
        </w:r>
      </w:del>
      <w:r w:rsidR="00346E86" w:rsidRPr="00042923">
        <w:rPr>
          <w:lang w:val="en-GB"/>
        </w:rPr>
        <w:t>of b</w:t>
      </w:r>
      <w:r w:rsidR="00A634F4" w:rsidRPr="00042923">
        <w:rPr>
          <w:lang w:val="en-GB"/>
        </w:rPr>
        <w:t>ovine follicular fluid left after removal of the COCs (</w:t>
      </w:r>
      <w:ins w:id="545" w:author="mnoonan" w:date="2022-08-26T12:26:00Z">
        <w:r w:rsidR="000E2060">
          <w:rPr>
            <w:lang w:val="en-GB"/>
          </w:rPr>
          <w:t>20-30 ovaries</w:t>
        </w:r>
      </w:ins>
      <w:del w:id="546" w:author="mnoonan" w:date="2022-08-26T12:26:00Z">
        <w:r w:rsidR="00A634F4" w:rsidRPr="00042923" w:rsidDel="000E2060">
          <w:rPr>
            <w:lang w:val="en-GB"/>
          </w:rPr>
          <w:delText>N=3</w:delText>
        </w:r>
      </w:del>
      <w:r w:rsidR="00A634F4" w:rsidRPr="00042923">
        <w:rPr>
          <w:lang w:val="en-GB"/>
        </w:rPr>
        <w:t xml:space="preserve">) </w:t>
      </w:r>
      <w:commentRangeEnd w:id="542"/>
      <w:r>
        <w:rPr>
          <w:rStyle w:val="CommentReference"/>
        </w:rPr>
        <w:commentReference w:id="542"/>
      </w:r>
      <w:r w:rsidR="00A634F4" w:rsidRPr="00042923">
        <w:rPr>
          <w:lang w:val="en-GB"/>
        </w:rPr>
        <w:t>w</w:t>
      </w:r>
      <w:r w:rsidR="007B400C" w:rsidRPr="00042923">
        <w:rPr>
          <w:lang w:val="en-GB"/>
        </w:rPr>
        <w:t>ere</w:t>
      </w:r>
      <w:r w:rsidR="00A634F4" w:rsidRPr="00042923">
        <w:rPr>
          <w:lang w:val="en-GB"/>
        </w:rPr>
        <w:t xml:space="preserve"> used for microplastic isolation. Water controls from follicular fluid aspiration (N=</w:t>
      </w:r>
      <w:ins w:id="547" w:author="mnoonan" w:date="2022-08-26T12:26:00Z">
        <w:r w:rsidR="000E2060">
          <w:rPr>
            <w:lang w:val="en-GB"/>
          </w:rPr>
          <w:t>2</w:t>
        </w:r>
      </w:ins>
      <w:del w:id="548" w:author="mnoonan" w:date="2022-08-26T12:26:00Z">
        <w:r w:rsidR="00A634F4" w:rsidRPr="00042923" w:rsidDel="000E2060">
          <w:rPr>
            <w:lang w:val="en-GB"/>
          </w:rPr>
          <w:delText>3</w:delText>
        </w:r>
      </w:del>
      <w:r w:rsidR="00A634F4" w:rsidRPr="00042923">
        <w:rPr>
          <w:lang w:val="en-GB"/>
        </w:rPr>
        <w:t xml:space="preserve">) were also </w:t>
      </w:r>
      <w:commentRangeStart w:id="549"/>
      <w:r w:rsidR="00A634F4" w:rsidRPr="00042923">
        <w:rPr>
          <w:lang w:val="en-GB"/>
        </w:rPr>
        <w:t xml:space="preserve">processed using the same protocol. </w:t>
      </w:r>
      <w:commentRangeEnd w:id="549"/>
      <w:r w:rsidR="000E2060">
        <w:rPr>
          <w:rStyle w:val="CommentReference"/>
        </w:rPr>
        <w:commentReference w:id="549"/>
      </w:r>
      <w:r w:rsidR="00A634F4" w:rsidRPr="00042923">
        <w:rPr>
          <w:lang w:val="en-GB"/>
        </w:rPr>
        <w:t>On day one, 2 mL of each sample were added to an Erlenmeyer for digestion in KOH 10% in a proportion of 1:25 (</w:t>
      </w:r>
      <w:proofErr w:type="spellStart"/>
      <w:proofErr w:type="gramStart"/>
      <w:r w:rsidR="00A634F4" w:rsidRPr="00042923">
        <w:rPr>
          <w:lang w:val="en-GB"/>
        </w:rPr>
        <w:t>sample:digestion</w:t>
      </w:r>
      <w:proofErr w:type="spellEnd"/>
      <w:proofErr w:type="gramEnd"/>
      <w:r w:rsidR="00A634F4" w:rsidRPr="00042923">
        <w:rPr>
          <w:lang w:val="en-GB"/>
        </w:rPr>
        <w:t xml:space="preserve"> solution). The samples were incubated in a shaker at 60ºC and 250 rpm for 24 h. After this period, </w:t>
      </w:r>
      <w:proofErr w:type="spellStart"/>
      <w:r w:rsidR="00A634F4" w:rsidRPr="00042923">
        <w:rPr>
          <w:lang w:val="en-GB"/>
        </w:rPr>
        <w:t>NaClO</w:t>
      </w:r>
      <w:proofErr w:type="spellEnd"/>
      <w:r w:rsidR="00A634F4" w:rsidRPr="00042923">
        <w:rPr>
          <w:lang w:val="en-GB"/>
        </w:rPr>
        <w:t xml:space="preserve"> was added to each digestion to reach a final concentration of 7.5%, and samples were incubated for another 24 h in the shaker at 60ºC and 250 rpm. On day three, all samples were filtered in a 47 mm polytetrafluoroethylene polymer (PTFE) membrane (0.45 </w:t>
      </w:r>
      <w:proofErr w:type="spellStart"/>
      <w:r w:rsidR="00A634F4" w:rsidRPr="00042923">
        <w:rPr>
          <w:lang w:val="en-GB"/>
        </w:rPr>
        <w:t>μm</w:t>
      </w:r>
      <w:proofErr w:type="spellEnd"/>
      <w:r w:rsidR="00A634F4" w:rsidRPr="00042923">
        <w:rPr>
          <w:lang w:val="en-GB"/>
        </w:rPr>
        <w:t xml:space="preserve"> pores, Merck Millipore, USA) and rinsed with filtered ultra-pure water at least three times </w:t>
      </w:r>
      <w:r w:rsidR="00EB5A9E">
        <w:rPr>
          <w:lang w:val="en-GB"/>
        </w:rPr>
        <w:t>in order</w:t>
      </w:r>
      <w:r w:rsidR="00A634F4" w:rsidRPr="00042923">
        <w:rPr>
          <w:lang w:val="en-GB"/>
        </w:rPr>
        <w:t xml:space="preserve"> to prevent </w:t>
      </w:r>
      <w:r w:rsidR="00EB5A9E">
        <w:rPr>
          <w:lang w:val="en-GB"/>
        </w:rPr>
        <w:t>any</w:t>
      </w:r>
      <w:r w:rsidR="00EB5A9E" w:rsidRPr="00042923">
        <w:rPr>
          <w:lang w:val="en-GB"/>
        </w:rPr>
        <w:t xml:space="preserve"> </w:t>
      </w:r>
      <w:proofErr w:type="spellStart"/>
      <w:r w:rsidR="00A634F4" w:rsidRPr="00042923">
        <w:rPr>
          <w:lang w:val="en-GB"/>
        </w:rPr>
        <w:t>NaClO</w:t>
      </w:r>
      <w:proofErr w:type="spellEnd"/>
      <w:r w:rsidR="00A634F4" w:rsidRPr="00042923">
        <w:rPr>
          <w:lang w:val="en-GB"/>
        </w:rPr>
        <w:t xml:space="preserve"> and KOH</w:t>
      </w:r>
      <w:r w:rsidR="003B6B53" w:rsidRPr="00042923">
        <w:rPr>
          <w:lang w:val="en-GB"/>
        </w:rPr>
        <w:t xml:space="preserve"> contamination</w:t>
      </w:r>
      <w:r w:rsidR="00A634F4" w:rsidRPr="00042923">
        <w:rPr>
          <w:lang w:val="en-GB"/>
        </w:rPr>
        <w:t>. Next, the membranes were placed in a beaker containing 50 mL of HNO</w:t>
      </w:r>
      <w:r w:rsidR="00A634F4" w:rsidRPr="00042923">
        <w:rPr>
          <w:vertAlign w:val="subscript"/>
          <w:lang w:val="en-GB"/>
        </w:rPr>
        <w:t>3</w:t>
      </w:r>
      <w:r w:rsidR="00A634F4" w:rsidRPr="00042923">
        <w:rPr>
          <w:lang w:val="en-GB"/>
        </w:rPr>
        <w:t xml:space="preserve"> 20% </w:t>
      </w:r>
      <w:r w:rsidR="00A634F4" w:rsidRPr="00E31B73">
        <w:rPr>
          <w:lang w:val="en-GB"/>
        </w:rPr>
        <w:t xml:space="preserve">and </w:t>
      </w:r>
      <w:r w:rsidR="00E31B73">
        <w:rPr>
          <w:lang w:val="en-GB"/>
        </w:rPr>
        <w:t>incubated in</w:t>
      </w:r>
      <w:r w:rsidR="00A634F4" w:rsidRPr="00E31B73">
        <w:rPr>
          <w:lang w:val="en-GB"/>
        </w:rPr>
        <w:t xml:space="preserve"> an ultrasonic bath </w:t>
      </w:r>
      <w:r w:rsidR="00A634F4" w:rsidRPr="00042923">
        <w:rPr>
          <w:lang w:val="en-GB"/>
        </w:rPr>
        <w:t xml:space="preserve">(TI-H-5 MF2 230 V, Elma </w:t>
      </w:r>
      <w:proofErr w:type="spellStart"/>
      <w:r w:rsidR="00A634F4" w:rsidRPr="00042923">
        <w:rPr>
          <w:lang w:val="en-GB"/>
        </w:rPr>
        <w:t>Schmidbauer</w:t>
      </w:r>
      <w:proofErr w:type="spellEnd"/>
      <w:r w:rsidR="00A634F4" w:rsidRPr="00042923">
        <w:rPr>
          <w:lang w:val="en-GB"/>
        </w:rPr>
        <w:t xml:space="preserve"> GmbH, Germany) with 100% power, sweep function and a frequency of 45 kHz for 15 min, to transfer plastics/undigested matters from the membrane into the solution</w:t>
      </w:r>
      <w:ins w:id="550" w:author="mnoonan" w:date="2022-08-26T12:28:00Z">
        <w:r w:rsidR="000E2060">
          <w:rPr>
            <w:lang w:val="en-GB"/>
          </w:rPr>
          <w:t xml:space="preserve">. The </w:t>
        </w:r>
        <w:commentRangeStart w:id="551"/>
        <w:r w:rsidR="000E2060">
          <w:rPr>
            <w:lang w:val="en-GB"/>
          </w:rPr>
          <w:t xml:space="preserve">resulting solution </w:t>
        </w:r>
        <w:commentRangeEnd w:id="551"/>
        <w:r w:rsidR="000E2060">
          <w:rPr>
            <w:rStyle w:val="CommentReference"/>
          </w:rPr>
          <w:commentReference w:id="551"/>
        </w:r>
      </w:ins>
      <w:del w:id="552" w:author="mnoonan" w:date="2022-08-26T12:28:00Z">
        <w:r w:rsidR="00E31B73" w:rsidDel="000E2060">
          <w:rPr>
            <w:lang w:val="en-GB"/>
          </w:rPr>
          <w:delText>,</w:delText>
        </w:r>
      </w:del>
      <w:del w:id="553" w:author="mnoonan" w:date="2022-08-26T12:27:00Z">
        <w:r w:rsidR="00A634F4" w:rsidRPr="00042923" w:rsidDel="000E2060">
          <w:rPr>
            <w:lang w:val="en-GB"/>
          </w:rPr>
          <w:delText xml:space="preserve"> which </w:delText>
        </w:r>
      </w:del>
      <w:r w:rsidR="00A634F4" w:rsidRPr="00042923">
        <w:rPr>
          <w:lang w:val="en-GB"/>
        </w:rPr>
        <w:t xml:space="preserve">was then kept in the shaker at 40ºC and 250 rpm for another 24 h. At the end of the third digestion day, the samples were filtered using 13 mm PTFE membranes (0.45 </w:t>
      </w:r>
      <w:proofErr w:type="spellStart"/>
      <w:r w:rsidR="00A634F4" w:rsidRPr="00042923">
        <w:rPr>
          <w:lang w:val="en-GB"/>
        </w:rPr>
        <w:t>μm</w:t>
      </w:r>
      <w:proofErr w:type="spellEnd"/>
      <w:r w:rsidR="00A634F4" w:rsidRPr="00042923">
        <w:rPr>
          <w:lang w:val="en-GB"/>
        </w:rPr>
        <w:t xml:space="preserve"> pores) and</w:t>
      </w:r>
      <w:r w:rsidR="00545754">
        <w:rPr>
          <w:lang w:val="en-GB"/>
        </w:rPr>
        <w:t xml:space="preserve"> again</w:t>
      </w:r>
      <w:r w:rsidR="00A634F4" w:rsidRPr="00042923">
        <w:rPr>
          <w:lang w:val="en-GB"/>
        </w:rPr>
        <w:t xml:space="preserve"> rinsed </w:t>
      </w:r>
      <w:r w:rsidR="00545754">
        <w:rPr>
          <w:lang w:val="en-GB"/>
        </w:rPr>
        <w:t xml:space="preserve">three times </w:t>
      </w:r>
      <w:r w:rsidR="00A634F4" w:rsidRPr="00042923">
        <w:rPr>
          <w:lang w:val="en-GB"/>
        </w:rPr>
        <w:t xml:space="preserve">with ultra-pure filtered water. The membranes were </w:t>
      </w:r>
      <w:r w:rsidR="00545754">
        <w:rPr>
          <w:lang w:val="en-GB"/>
        </w:rPr>
        <w:t xml:space="preserve">then </w:t>
      </w:r>
      <w:r w:rsidR="00A634F4" w:rsidRPr="00042923">
        <w:rPr>
          <w:lang w:val="en-GB"/>
        </w:rPr>
        <w:t xml:space="preserve">mounted </w:t>
      </w:r>
      <w:r w:rsidR="00EB5A9E">
        <w:rPr>
          <w:lang w:val="en-GB"/>
        </w:rPr>
        <w:t>o</w:t>
      </w:r>
      <w:r w:rsidR="00A634F4" w:rsidRPr="00042923">
        <w:rPr>
          <w:lang w:val="en-GB"/>
        </w:rPr>
        <w:t xml:space="preserve">n a </w:t>
      </w:r>
      <w:ins w:id="554" w:author="mnoonan" w:date="2022-08-26T12:29:00Z">
        <w:r w:rsidR="000E2060">
          <w:rPr>
            <w:lang w:val="en-GB"/>
          </w:rPr>
          <w:t xml:space="preserve">glass </w:t>
        </w:r>
      </w:ins>
      <w:r w:rsidR="00A634F4" w:rsidRPr="00042923">
        <w:rPr>
          <w:lang w:val="en-GB"/>
        </w:rPr>
        <w:t xml:space="preserve">slide for microscopy and spectroscopy analysis. </w:t>
      </w:r>
    </w:p>
    <w:p w14:paraId="15A6C9E7" w14:textId="77777777" w:rsidR="00C403EC" w:rsidRPr="00042923" w:rsidRDefault="00C403EC" w:rsidP="00C403EC">
      <w:pPr>
        <w:pStyle w:val="Paragraph"/>
        <w:ind w:firstLine="0"/>
        <w:rPr>
          <w:b/>
          <w:lang w:val="en-GB"/>
        </w:rPr>
      </w:pPr>
    </w:p>
    <w:p w14:paraId="6B356670" w14:textId="606A1DDD" w:rsidR="00C403EC" w:rsidRPr="00042923" w:rsidRDefault="00C403EC" w:rsidP="00C403EC">
      <w:pPr>
        <w:pStyle w:val="Paragraph"/>
        <w:ind w:firstLine="0"/>
        <w:rPr>
          <w:b/>
          <w:lang w:val="en-GB"/>
        </w:rPr>
      </w:pPr>
      <w:r w:rsidRPr="00042923">
        <w:rPr>
          <w:b/>
          <w:lang w:val="en-GB"/>
        </w:rPr>
        <w:t>Oocyte</w:t>
      </w:r>
      <w:r w:rsidR="008B3B38" w:rsidRPr="00042923">
        <w:rPr>
          <w:b/>
          <w:lang w:val="en-GB"/>
        </w:rPr>
        <w:t xml:space="preserve"> isolation,</w:t>
      </w:r>
      <w:r w:rsidRPr="00042923">
        <w:rPr>
          <w:b/>
          <w:lang w:val="en-GB"/>
        </w:rPr>
        <w:t xml:space="preserve"> incubation with MPs and nuclear stage analysis</w:t>
      </w:r>
    </w:p>
    <w:p w14:paraId="7AA7D071" w14:textId="03F2B0B9" w:rsidR="00C403EC" w:rsidRPr="00042923" w:rsidRDefault="00A634F4" w:rsidP="00C403EC">
      <w:pPr>
        <w:pStyle w:val="Paragraph"/>
        <w:ind w:firstLine="0"/>
        <w:rPr>
          <w:b/>
          <w:lang w:val="en-GB"/>
        </w:rPr>
      </w:pPr>
      <w:r w:rsidRPr="00042923">
        <w:rPr>
          <w:lang w:val="en-GB"/>
        </w:rPr>
        <w:t xml:space="preserve">After </w:t>
      </w:r>
      <w:r w:rsidR="00E31B73">
        <w:rPr>
          <w:lang w:val="en-GB"/>
        </w:rPr>
        <w:t>collection</w:t>
      </w:r>
      <w:commentRangeStart w:id="555"/>
      <w:r w:rsidRPr="00042923">
        <w:rPr>
          <w:lang w:val="en-GB"/>
        </w:rPr>
        <w:t xml:space="preserve"> </w:t>
      </w:r>
      <w:commentRangeEnd w:id="555"/>
      <w:r w:rsidR="00545754">
        <w:rPr>
          <w:rStyle w:val="CommentReference"/>
        </w:rPr>
        <w:commentReference w:id="555"/>
      </w:r>
      <w:r w:rsidRPr="00042923">
        <w:rPr>
          <w:lang w:val="en-GB"/>
        </w:rPr>
        <w:t>as described above, the Petri dish w</w:t>
      </w:r>
      <w:r w:rsidR="00BE1F20" w:rsidRPr="00042923">
        <w:rPr>
          <w:lang w:val="en-GB"/>
        </w:rPr>
        <w:t xml:space="preserve">as </w:t>
      </w:r>
      <w:r w:rsidR="00C403EC" w:rsidRPr="00042923">
        <w:rPr>
          <w:lang w:val="en-GB"/>
        </w:rPr>
        <w:t xml:space="preserve">screened with a stereomicroscope and good quality oocytes (homogeneous cytoplasm and, at least, 3 layers of cumulus cells) were </w:t>
      </w:r>
      <w:commentRangeStart w:id="556"/>
      <w:r w:rsidR="00C403EC" w:rsidRPr="00042923">
        <w:rPr>
          <w:lang w:val="en-GB"/>
        </w:rPr>
        <w:t>selected</w:t>
      </w:r>
      <w:commentRangeEnd w:id="556"/>
      <w:r w:rsidR="000E2060">
        <w:rPr>
          <w:rStyle w:val="CommentReference"/>
        </w:rPr>
        <w:commentReference w:id="556"/>
      </w:r>
      <w:r w:rsidR="00C403EC" w:rsidRPr="00042923">
        <w:rPr>
          <w:lang w:val="en-GB"/>
        </w:rPr>
        <w:t xml:space="preserve">. COCs were then washed three times in washing media, and one time in BO-IVM (IVF Bioscience, UK), before being randomly assigned to </w:t>
      </w:r>
      <w:r w:rsidR="00545754">
        <w:rPr>
          <w:lang w:val="en-GB"/>
        </w:rPr>
        <w:t>one of three</w:t>
      </w:r>
      <w:r w:rsidR="00545754" w:rsidRPr="00042923">
        <w:rPr>
          <w:lang w:val="en-GB"/>
        </w:rPr>
        <w:t xml:space="preserve"> </w:t>
      </w:r>
      <w:r w:rsidR="00C403EC" w:rsidRPr="00042923">
        <w:rPr>
          <w:lang w:val="en-GB"/>
        </w:rPr>
        <w:t xml:space="preserve">incubation groups: 1) </w:t>
      </w:r>
      <w:ins w:id="557" w:author="mnoonan" w:date="2022-08-26T12:31:00Z">
        <w:r w:rsidR="000E2060">
          <w:rPr>
            <w:lang w:val="en-GB"/>
          </w:rPr>
          <w:t xml:space="preserve">a </w:t>
        </w:r>
      </w:ins>
      <w:r w:rsidR="00C403EC" w:rsidRPr="00042923">
        <w:rPr>
          <w:lang w:val="en-GB"/>
        </w:rPr>
        <w:t>control group containing only maturation media (</w:t>
      </w:r>
      <w:r w:rsidR="00975163" w:rsidRPr="00042923">
        <w:rPr>
          <w:lang w:val="en-GB"/>
        </w:rPr>
        <w:t>N = 114</w:t>
      </w:r>
      <w:r w:rsidR="00C403EC" w:rsidRPr="00042923">
        <w:rPr>
          <w:lang w:val="en-GB"/>
        </w:rPr>
        <w:t xml:space="preserve">); 2) media containing PS beads of size 0.304 </w:t>
      </w:r>
      <w:proofErr w:type="spellStart"/>
      <w:r w:rsidR="00C403EC" w:rsidRPr="00042923">
        <w:rPr>
          <w:lang w:val="en-GB"/>
        </w:rPr>
        <w:t>μm</w:t>
      </w:r>
      <w:proofErr w:type="spellEnd"/>
      <w:r w:rsidR="00C403EC" w:rsidRPr="00042923">
        <w:rPr>
          <w:lang w:val="en-GB"/>
        </w:rPr>
        <w:t xml:space="preserve"> (</w:t>
      </w:r>
      <w:r w:rsidR="00975163" w:rsidRPr="00042923">
        <w:rPr>
          <w:lang w:val="en-GB"/>
        </w:rPr>
        <w:t>N = 93</w:t>
      </w:r>
      <w:r w:rsidR="00C403EC" w:rsidRPr="00042923">
        <w:rPr>
          <w:lang w:val="en-GB"/>
        </w:rPr>
        <w:t xml:space="preserve">); and 3) media containing PS beads of size 1.112 </w:t>
      </w:r>
      <w:proofErr w:type="spellStart"/>
      <w:r w:rsidR="00C403EC" w:rsidRPr="00042923">
        <w:rPr>
          <w:lang w:val="en-GB"/>
        </w:rPr>
        <w:t>μm</w:t>
      </w:r>
      <w:proofErr w:type="spellEnd"/>
      <w:r w:rsidR="00C403EC" w:rsidRPr="00042923">
        <w:rPr>
          <w:lang w:val="en-GB"/>
        </w:rPr>
        <w:t xml:space="preserve"> (</w:t>
      </w:r>
      <w:r w:rsidR="00975163" w:rsidRPr="00042923">
        <w:rPr>
          <w:lang w:val="en-GB"/>
        </w:rPr>
        <w:t>N = 103</w:t>
      </w:r>
      <w:r w:rsidR="00C403EC" w:rsidRPr="00042923">
        <w:rPr>
          <w:lang w:val="en-GB"/>
        </w:rPr>
        <w:t>). The concentration of the beads in each group was 1.2 million beads</w:t>
      </w:r>
      <w:r w:rsidR="003B6B53" w:rsidRPr="00042923">
        <w:rPr>
          <w:lang w:val="en-GB"/>
        </w:rPr>
        <w:t xml:space="preserve"> mL</w:t>
      </w:r>
      <w:r w:rsidR="003B6B53" w:rsidRPr="00042923">
        <w:rPr>
          <w:vertAlign w:val="superscript"/>
          <w:lang w:val="en-GB"/>
        </w:rPr>
        <w:t>-1</w:t>
      </w:r>
      <w:r w:rsidR="002F4B96">
        <w:rPr>
          <w:lang w:val="en-GB"/>
        </w:rPr>
        <w:t xml:space="preserve">, or </w:t>
      </w:r>
      <w:r w:rsidR="001118B8">
        <w:rPr>
          <w:lang w:val="en-GB"/>
        </w:rPr>
        <w:t>0.0178</w:t>
      </w:r>
      <w:r w:rsidR="00C32BAB">
        <w:rPr>
          <w:lang w:val="en-GB"/>
        </w:rPr>
        <w:t xml:space="preserve"> and </w:t>
      </w:r>
      <w:r w:rsidR="001118B8">
        <w:rPr>
          <w:lang w:val="en-GB"/>
        </w:rPr>
        <w:t>0.929</w:t>
      </w:r>
      <w:r w:rsidR="002F4B96" w:rsidRPr="002F4B96">
        <w:rPr>
          <w:lang w:val="en-GB"/>
        </w:rPr>
        <w:t xml:space="preserve"> </w:t>
      </w:r>
      <w:proofErr w:type="spellStart"/>
      <w:r w:rsidR="002F4B96" w:rsidRPr="00042923">
        <w:rPr>
          <w:lang w:val="en-GB"/>
        </w:rPr>
        <w:t>μg</w:t>
      </w:r>
      <w:proofErr w:type="spellEnd"/>
      <w:r w:rsidR="002F4B96">
        <w:rPr>
          <w:lang w:val="en-GB"/>
        </w:rPr>
        <w:t xml:space="preserve"> mL</w:t>
      </w:r>
      <w:r w:rsidR="002F4B96" w:rsidRPr="00042923">
        <w:rPr>
          <w:vertAlign w:val="superscript"/>
          <w:lang w:val="en-GB"/>
        </w:rPr>
        <w:t>-1</w:t>
      </w:r>
      <w:r w:rsidR="00C32BAB">
        <w:rPr>
          <w:vertAlign w:val="superscript"/>
          <w:lang w:val="en-GB"/>
        </w:rPr>
        <w:t xml:space="preserve"> </w:t>
      </w:r>
      <w:r w:rsidR="00C32BAB" w:rsidRPr="00C32BAB">
        <w:rPr>
          <w:lang w:val="en-GB"/>
        </w:rPr>
        <w:t xml:space="preserve">for beads 0.3 and 1.1, </w:t>
      </w:r>
      <w:r w:rsidR="00C32BAB">
        <w:rPr>
          <w:lang w:val="en-GB"/>
        </w:rPr>
        <w:t>respectively</w:t>
      </w:r>
      <w:r w:rsidR="002F4B96">
        <w:rPr>
          <w:lang w:val="en-GB"/>
        </w:rPr>
        <w:t>.</w:t>
      </w:r>
      <w:r w:rsidR="00C403EC" w:rsidRPr="00042923">
        <w:rPr>
          <w:lang w:val="en-GB"/>
        </w:rPr>
        <w:t xml:space="preserve"> The groups were cultured for 24 h in an incubator at 38.5ºC in a humidified atmosphere of 5% CO</w:t>
      </w:r>
      <w:r w:rsidR="00C403EC" w:rsidRPr="00042923">
        <w:rPr>
          <w:vertAlign w:val="subscript"/>
          <w:lang w:val="en-GB"/>
        </w:rPr>
        <w:t>2</w:t>
      </w:r>
      <w:r w:rsidR="00C403EC" w:rsidRPr="00042923">
        <w:rPr>
          <w:lang w:val="en-GB"/>
        </w:rPr>
        <w:t xml:space="preserve"> and 95% O</w:t>
      </w:r>
      <w:r w:rsidR="00C403EC" w:rsidRPr="00042923">
        <w:rPr>
          <w:vertAlign w:val="subscript"/>
          <w:lang w:val="en-GB"/>
        </w:rPr>
        <w:t>2</w:t>
      </w:r>
      <w:r w:rsidR="00C403EC" w:rsidRPr="00042923">
        <w:rPr>
          <w:lang w:val="en-GB"/>
        </w:rPr>
        <w:t xml:space="preserve">. After the 24 h period of incubation, the oocytes were </w:t>
      </w:r>
      <w:commentRangeStart w:id="558"/>
      <w:r w:rsidR="00C403EC" w:rsidRPr="00042923">
        <w:rPr>
          <w:lang w:val="en-GB"/>
        </w:rPr>
        <w:t>denuded</w:t>
      </w:r>
      <w:commentRangeEnd w:id="558"/>
      <w:r w:rsidR="002F4B96">
        <w:rPr>
          <w:rStyle w:val="CommentReference"/>
        </w:rPr>
        <w:commentReference w:id="558"/>
      </w:r>
      <w:r w:rsidR="00C32BAB">
        <w:rPr>
          <w:lang w:val="en-GB"/>
        </w:rPr>
        <w:t xml:space="preserve"> to remove cumulus cells</w:t>
      </w:r>
      <w:r w:rsidR="00C403EC" w:rsidRPr="00042923">
        <w:rPr>
          <w:lang w:val="en-GB"/>
        </w:rPr>
        <w:t>, washed, and either fixed in paraformaldehyde 4% for nuclear staging</w:t>
      </w:r>
      <w:r w:rsidR="00975163" w:rsidRPr="00042923">
        <w:rPr>
          <w:lang w:val="en-GB"/>
        </w:rPr>
        <w:t xml:space="preserve"> </w:t>
      </w:r>
      <w:r w:rsidR="00C403EC" w:rsidRPr="00042923">
        <w:rPr>
          <w:lang w:val="en-GB"/>
        </w:rPr>
        <w:t>or frozen</w:t>
      </w:r>
      <w:r w:rsidR="00346E86" w:rsidRPr="00042923">
        <w:rPr>
          <w:lang w:val="en-GB"/>
        </w:rPr>
        <w:t xml:space="preserve"> at -80</w:t>
      </w:r>
      <w:r w:rsidR="00346E86" w:rsidRPr="00042923">
        <w:rPr>
          <w:vertAlign w:val="superscript"/>
          <w:lang w:val="en-GB"/>
        </w:rPr>
        <w:t>o</w:t>
      </w:r>
      <w:r w:rsidR="00346E86" w:rsidRPr="00042923">
        <w:rPr>
          <w:lang w:val="en-GB"/>
        </w:rPr>
        <w:t>C</w:t>
      </w:r>
      <w:r w:rsidR="00C403EC" w:rsidRPr="00042923">
        <w:rPr>
          <w:lang w:val="en-GB"/>
        </w:rPr>
        <w:t xml:space="preserve"> in pools of 9 oocytes for proteomics analysis</w:t>
      </w:r>
      <w:r w:rsidR="000444DD" w:rsidRPr="00042923">
        <w:rPr>
          <w:lang w:val="en-GB"/>
        </w:rPr>
        <w:t xml:space="preserve"> (</w:t>
      </w:r>
      <w:commentRangeStart w:id="559"/>
      <w:commentRangeStart w:id="560"/>
      <w:commentRangeStart w:id="561"/>
      <w:r w:rsidR="000444DD" w:rsidRPr="00042923">
        <w:rPr>
          <w:lang w:val="en-GB"/>
        </w:rPr>
        <w:t xml:space="preserve">N = </w:t>
      </w:r>
      <w:del w:id="562" w:author="mnoonan" w:date="2022-08-26T12:36:00Z">
        <w:r w:rsidR="000444DD" w:rsidRPr="00042923" w:rsidDel="00B137A1">
          <w:rPr>
            <w:lang w:val="en-GB"/>
          </w:rPr>
          <w:delText>4-</w:delText>
        </w:r>
      </w:del>
      <w:r w:rsidR="000444DD" w:rsidRPr="00042923">
        <w:rPr>
          <w:lang w:val="en-GB"/>
        </w:rPr>
        <w:t>5 pools per group</w:t>
      </w:r>
      <w:commentRangeEnd w:id="559"/>
      <w:r w:rsidR="002F4B96">
        <w:rPr>
          <w:rStyle w:val="CommentReference"/>
        </w:rPr>
        <w:commentReference w:id="559"/>
      </w:r>
      <w:commentRangeEnd w:id="560"/>
      <w:r w:rsidR="00AA58F5">
        <w:rPr>
          <w:rStyle w:val="CommentReference"/>
        </w:rPr>
        <w:commentReference w:id="560"/>
      </w:r>
      <w:commentRangeEnd w:id="561"/>
      <w:r w:rsidR="00B137A1">
        <w:rPr>
          <w:rStyle w:val="CommentReference"/>
        </w:rPr>
        <w:commentReference w:id="561"/>
      </w:r>
      <w:r w:rsidR="000444DD" w:rsidRPr="00042923">
        <w:rPr>
          <w:lang w:val="en-GB"/>
        </w:rPr>
        <w:t>)</w:t>
      </w:r>
      <w:r w:rsidR="00C403EC" w:rsidRPr="00042923">
        <w:rPr>
          <w:lang w:val="en-GB"/>
        </w:rPr>
        <w:t xml:space="preserve">. </w:t>
      </w:r>
    </w:p>
    <w:p w14:paraId="12F485B3" w14:textId="593CD627" w:rsidR="00C403EC" w:rsidRPr="00042923" w:rsidRDefault="00C403EC" w:rsidP="00C403EC">
      <w:pPr>
        <w:pStyle w:val="Paragraph"/>
        <w:rPr>
          <w:lang w:val="en-GB"/>
        </w:rPr>
      </w:pPr>
      <w:r w:rsidRPr="00042923">
        <w:rPr>
          <w:lang w:val="en-GB"/>
        </w:rPr>
        <w:t>For determining oocyte nuclear stage, fixed oocytes were washed in</w:t>
      </w:r>
      <w:r w:rsidR="00C32BAB">
        <w:rPr>
          <w:lang w:val="en-GB"/>
        </w:rPr>
        <w:t xml:space="preserve"> phosphate buffer saline</w:t>
      </w:r>
      <w:r w:rsidRPr="00042923">
        <w:rPr>
          <w:lang w:val="en-GB"/>
        </w:rPr>
        <w:t xml:space="preserve"> </w:t>
      </w:r>
      <w:r w:rsidR="00C32BAB">
        <w:rPr>
          <w:lang w:val="en-GB"/>
        </w:rPr>
        <w:t>(</w:t>
      </w:r>
      <w:r w:rsidRPr="00042923">
        <w:rPr>
          <w:lang w:val="en-GB"/>
        </w:rPr>
        <w:t>PBS</w:t>
      </w:r>
      <w:r w:rsidR="00C32BAB">
        <w:rPr>
          <w:lang w:val="en-GB"/>
        </w:rPr>
        <w:t>)</w:t>
      </w:r>
      <w:r w:rsidRPr="00042923">
        <w:rPr>
          <w:lang w:val="en-GB"/>
        </w:rPr>
        <w:t xml:space="preserve">, stained with Hoechst 33342 (5 </w:t>
      </w:r>
      <w:proofErr w:type="spellStart"/>
      <w:r w:rsidRPr="00042923">
        <w:rPr>
          <w:lang w:val="en-GB"/>
        </w:rPr>
        <w:t>μg</w:t>
      </w:r>
      <w:proofErr w:type="spellEnd"/>
      <w:r w:rsidR="00C32BAB">
        <w:rPr>
          <w:lang w:val="en-GB"/>
        </w:rPr>
        <w:t xml:space="preserve"> </w:t>
      </w:r>
      <w:r w:rsidRPr="00042923">
        <w:rPr>
          <w:lang w:val="en-GB"/>
        </w:rPr>
        <w:t>mL</w:t>
      </w:r>
      <w:r w:rsidR="00C32BAB" w:rsidRPr="00C32BAB">
        <w:rPr>
          <w:vertAlign w:val="superscript"/>
          <w:lang w:val="en-GB"/>
        </w:rPr>
        <w:t>-1</w:t>
      </w:r>
      <w:r w:rsidRPr="00042923">
        <w:rPr>
          <w:lang w:val="en-GB"/>
        </w:rPr>
        <w:t xml:space="preserve">) for 45 min and imaged in an EVOS M7000 Microscope using a ×40 NA 1.25 objective. The oocytes were </w:t>
      </w:r>
      <w:r w:rsidR="00C32BAB" w:rsidRPr="00042923">
        <w:rPr>
          <w:lang w:val="en-GB"/>
        </w:rPr>
        <w:t>analysed</w:t>
      </w:r>
      <w:r w:rsidRPr="00042923">
        <w:rPr>
          <w:lang w:val="en-GB"/>
        </w:rPr>
        <w:t xml:space="preserve"> for nuclear stage (metaphase 1 or 2 – determined by the presence of an aligned metaphase plate with/without a polar body, respectively), degenerated (no visible nuclear material, or pyknotic nucleus), and broken zona pellucida</w:t>
      </w:r>
      <w:ins w:id="563" w:author="mnoonan" w:date="2022-08-26T12:38:00Z">
        <w:r w:rsidR="00DF3774">
          <w:rPr>
            <w:lang w:val="en-GB"/>
          </w:rPr>
          <w:t>e</w:t>
        </w:r>
      </w:ins>
      <w:r w:rsidRPr="00042923">
        <w:rPr>
          <w:lang w:val="en-GB"/>
        </w:rPr>
        <w:t xml:space="preserve"> (visible breaks in</w:t>
      </w:r>
      <w:ins w:id="564" w:author="mnoonan" w:date="2022-08-26T12:38:00Z">
        <w:r w:rsidR="00DF3774">
          <w:rPr>
            <w:lang w:val="en-GB"/>
          </w:rPr>
          <w:t xml:space="preserve"> the</w:t>
        </w:r>
      </w:ins>
      <w:r w:rsidRPr="00042923">
        <w:rPr>
          <w:lang w:val="en-GB"/>
        </w:rPr>
        <w:t xml:space="preserve"> zona pellucida). </w:t>
      </w:r>
    </w:p>
    <w:p w14:paraId="6E8A2DD5" w14:textId="77777777" w:rsidR="00C403EC" w:rsidRPr="00042923" w:rsidRDefault="00C403EC" w:rsidP="00C403EC">
      <w:pPr>
        <w:pStyle w:val="Paragraph"/>
        <w:ind w:firstLine="0"/>
        <w:rPr>
          <w:b/>
          <w:lang w:val="en-GB"/>
        </w:rPr>
      </w:pPr>
    </w:p>
    <w:p w14:paraId="49B9E73D" w14:textId="3D1F30DE" w:rsidR="00C403EC" w:rsidRPr="00042923" w:rsidRDefault="00C403EC" w:rsidP="00C403EC">
      <w:pPr>
        <w:pStyle w:val="Paragraph"/>
        <w:ind w:firstLine="0"/>
        <w:rPr>
          <w:b/>
          <w:lang w:val="en-GB"/>
        </w:rPr>
      </w:pPr>
      <w:r w:rsidRPr="00042923">
        <w:rPr>
          <w:b/>
          <w:lang w:val="en-GB"/>
        </w:rPr>
        <w:t>Oocyte proteomics</w:t>
      </w:r>
      <w:r w:rsidR="00346E86" w:rsidRPr="00042923">
        <w:rPr>
          <w:b/>
          <w:lang w:val="en-GB"/>
        </w:rPr>
        <w:t xml:space="preserve"> (</w:t>
      </w:r>
      <w:r w:rsidR="00346E86" w:rsidRPr="00042923">
        <w:rPr>
          <w:b/>
          <w:highlight w:val="yellow"/>
          <w:lang w:val="en-GB"/>
        </w:rPr>
        <w:t>Jan/Thomas</w:t>
      </w:r>
      <w:r w:rsidR="00346E86" w:rsidRPr="00042923">
        <w:rPr>
          <w:b/>
          <w:lang w:val="en-GB"/>
        </w:rPr>
        <w:t>)</w:t>
      </w:r>
    </w:p>
    <w:p w14:paraId="267418E5" w14:textId="77777777" w:rsidR="00C403EC" w:rsidRPr="00042923" w:rsidRDefault="00C403EC" w:rsidP="00C403EC">
      <w:pPr>
        <w:pStyle w:val="Paragraph"/>
        <w:ind w:firstLine="0"/>
        <w:rPr>
          <w:b/>
          <w:lang w:val="en-GB"/>
        </w:rPr>
      </w:pPr>
    </w:p>
    <w:p w14:paraId="7BE8E660" w14:textId="0AC44412" w:rsidR="00C403EC" w:rsidRPr="00042923" w:rsidRDefault="00C403EC" w:rsidP="00C403EC">
      <w:pPr>
        <w:pStyle w:val="Paragraph"/>
        <w:ind w:firstLine="0"/>
        <w:rPr>
          <w:b/>
          <w:lang w:val="en-GB"/>
        </w:rPr>
      </w:pPr>
      <w:r w:rsidRPr="00042923">
        <w:rPr>
          <w:b/>
          <w:lang w:val="en-GB"/>
        </w:rPr>
        <w:t xml:space="preserve">Sperm incubation with MPs </w:t>
      </w:r>
    </w:p>
    <w:p w14:paraId="30DADB33" w14:textId="3C66C744" w:rsidR="00C403EC" w:rsidRPr="00042923" w:rsidRDefault="00C403EC" w:rsidP="00C403EC">
      <w:pPr>
        <w:pStyle w:val="Paragraph"/>
        <w:ind w:firstLine="0"/>
        <w:rPr>
          <w:lang w:val="en-GB"/>
        </w:rPr>
      </w:pPr>
      <w:r w:rsidRPr="00042923">
        <w:rPr>
          <w:lang w:val="en-GB"/>
        </w:rPr>
        <w:lastRenderedPageBreak/>
        <w:t>Frozen bull sperm were thawed at 37ºC for 30 s. The content of the straws were added to 3 mL of Tyrode’s medium supplemented with 2 mM sodium bicarbonate, 10 mM lactate, 1 mM pyruvate, 6 mg</w:t>
      </w:r>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fatty acid–free </w:t>
      </w:r>
      <w:r w:rsidR="00BF49BB">
        <w:rPr>
          <w:lang w:val="en-GB"/>
        </w:rPr>
        <w:t>bovine serum albumin (</w:t>
      </w:r>
      <w:r w:rsidRPr="00042923">
        <w:rPr>
          <w:lang w:val="en-GB"/>
        </w:rPr>
        <w:t>BSA</w:t>
      </w:r>
      <w:r w:rsidR="00BF49BB">
        <w:rPr>
          <w:lang w:val="en-GB"/>
        </w:rPr>
        <w:t>)</w:t>
      </w:r>
      <w:r w:rsidRPr="00042923">
        <w:rPr>
          <w:lang w:val="en-GB"/>
        </w:rPr>
        <w:t>, 100 U</w:t>
      </w:r>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penicillin and 100 </w:t>
      </w:r>
      <w:proofErr w:type="spellStart"/>
      <w:r w:rsidRPr="00042923">
        <w:rPr>
          <w:lang w:val="en-GB"/>
        </w:rPr>
        <w:t>μg</w:t>
      </w:r>
      <w:proofErr w:type="spellEnd"/>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streptomycin, centrifuged for 5 min at 700xg, and the pellet submitted to a</w:t>
      </w:r>
      <w:ins w:id="565" w:author="mnoonan" w:date="2022-08-26T12:39:00Z">
        <w:r w:rsidR="00DF3774">
          <w:rPr>
            <w:lang w:val="en-GB"/>
          </w:rPr>
          <w:t xml:space="preserve"> standard</w:t>
        </w:r>
      </w:ins>
      <w:r w:rsidRPr="00042923">
        <w:rPr>
          <w:lang w:val="en-GB"/>
        </w:rPr>
        <w:t xml:space="preserve"> swim-up separation using Tyrode’s medium supplemented with 25 mM sodium bicarbonate, 22 mM lactate, 1 mM pyruvate, 6 mg</w:t>
      </w:r>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fatty acid–free BSA, 100 U</w:t>
      </w:r>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penicillin and 100 </w:t>
      </w:r>
      <w:proofErr w:type="spellStart"/>
      <w:r w:rsidRPr="00042923">
        <w:rPr>
          <w:lang w:val="en-GB"/>
        </w:rPr>
        <w:t>μg</w:t>
      </w:r>
      <w:proofErr w:type="spellEnd"/>
      <w:r w:rsidR="003B6B53" w:rsidRPr="00042923">
        <w:rPr>
          <w:lang w:val="en-GB"/>
        </w:rPr>
        <w:t xml:space="preserve"> </w:t>
      </w:r>
      <w:r w:rsidRPr="00042923">
        <w:rPr>
          <w:lang w:val="en-GB"/>
        </w:rPr>
        <w:t>mL</w:t>
      </w:r>
      <w:r w:rsidR="003B6B53" w:rsidRPr="00042923">
        <w:rPr>
          <w:vertAlign w:val="superscript"/>
          <w:lang w:val="en-GB"/>
        </w:rPr>
        <w:t>-1</w:t>
      </w:r>
      <w:r w:rsidRPr="00042923">
        <w:rPr>
          <w:lang w:val="en-GB"/>
        </w:rPr>
        <w:t xml:space="preserve"> streptomycin (FERT) as overlaying medium. After 1 h, the supernatant was recovered, and sperm concentration was calculated using a Neubauer chamber. A total of 5x10</w:t>
      </w:r>
      <w:r w:rsidRPr="00042923">
        <w:rPr>
          <w:vertAlign w:val="superscript"/>
          <w:lang w:val="en-GB"/>
        </w:rPr>
        <w:t xml:space="preserve">6 </w:t>
      </w:r>
      <w:commentRangeStart w:id="566"/>
      <w:r w:rsidRPr="00042923">
        <w:rPr>
          <w:lang w:val="en-GB"/>
        </w:rPr>
        <w:t>sperm</w:t>
      </w:r>
      <w:del w:id="567" w:author="mnoonan" w:date="2022-08-26T12:39:00Z">
        <w:r w:rsidRPr="00042923" w:rsidDel="00DF3774">
          <w:rPr>
            <w:lang w:val="en-GB"/>
          </w:rPr>
          <w:delText>s</w:delText>
        </w:r>
      </w:del>
      <w:r w:rsidR="003B6B53" w:rsidRPr="00042923">
        <w:rPr>
          <w:lang w:val="en-GB"/>
        </w:rPr>
        <w:t xml:space="preserve"> </w:t>
      </w:r>
      <w:commentRangeEnd w:id="566"/>
      <w:r w:rsidR="00DF3774">
        <w:rPr>
          <w:rStyle w:val="CommentReference"/>
        </w:rPr>
        <w:commentReference w:id="566"/>
      </w:r>
      <w:r w:rsidRPr="00042923">
        <w:rPr>
          <w:lang w:val="en-GB"/>
        </w:rPr>
        <w:t>mL</w:t>
      </w:r>
      <w:r w:rsidR="003B6B53" w:rsidRPr="00042923">
        <w:rPr>
          <w:vertAlign w:val="superscript"/>
          <w:lang w:val="en-GB"/>
        </w:rPr>
        <w:t>-1</w:t>
      </w:r>
      <w:r w:rsidRPr="00042923">
        <w:rPr>
          <w:lang w:val="en-GB"/>
        </w:rPr>
        <w:t xml:space="preserve"> </w:t>
      </w:r>
      <w:del w:id="568" w:author="mnoonan" w:date="2022-08-26T12:39:00Z">
        <w:r w:rsidRPr="00042923" w:rsidDel="00DF3774">
          <w:rPr>
            <w:lang w:val="en-GB"/>
          </w:rPr>
          <w:delText xml:space="preserve">was </w:delText>
        </w:r>
      </w:del>
      <w:ins w:id="569" w:author="mnoonan" w:date="2022-08-26T12:39:00Z">
        <w:r w:rsidR="00DF3774">
          <w:rPr>
            <w:lang w:val="en-GB"/>
          </w:rPr>
          <w:t>were</w:t>
        </w:r>
        <w:r w:rsidR="00DF3774" w:rsidRPr="00042923">
          <w:rPr>
            <w:lang w:val="en-GB"/>
          </w:rPr>
          <w:t xml:space="preserve"> </w:t>
        </w:r>
      </w:ins>
      <w:r w:rsidRPr="00042923">
        <w:rPr>
          <w:lang w:val="en-GB"/>
        </w:rPr>
        <w:t xml:space="preserve">used for incubation. For the incubation with microplastic, five </w:t>
      </w:r>
      <w:ins w:id="570" w:author="mnoonan" w:date="2022-08-26T12:40:00Z">
        <w:r w:rsidR="00DF3774">
          <w:rPr>
            <w:lang w:val="en-GB"/>
          </w:rPr>
          <w:t xml:space="preserve">treatment </w:t>
        </w:r>
      </w:ins>
      <w:r w:rsidRPr="00042923">
        <w:rPr>
          <w:lang w:val="en-GB"/>
        </w:rPr>
        <w:t xml:space="preserve">groups were </w:t>
      </w:r>
      <w:del w:id="571" w:author="mnoonan" w:date="2022-08-26T12:40:00Z">
        <w:r w:rsidRPr="00042923" w:rsidDel="00DF3774">
          <w:rPr>
            <w:lang w:val="en-GB"/>
          </w:rPr>
          <w:delText>made</w:delText>
        </w:r>
      </w:del>
      <w:ins w:id="572" w:author="mnoonan" w:date="2022-08-26T12:40:00Z">
        <w:r w:rsidR="00DF3774">
          <w:rPr>
            <w:lang w:val="en-GB"/>
          </w:rPr>
          <w:t>prepared</w:t>
        </w:r>
      </w:ins>
      <w:r w:rsidRPr="00042923">
        <w:rPr>
          <w:lang w:val="en-GB"/>
        </w:rPr>
        <w:t xml:space="preserve">: 1) </w:t>
      </w:r>
      <w:r w:rsidR="008176E0">
        <w:rPr>
          <w:lang w:val="en-GB"/>
        </w:rPr>
        <w:t xml:space="preserve">a control group of </w:t>
      </w:r>
      <w:r w:rsidRPr="00042923">
        <w:rPr>
          <w:lang w:val="en-GB"/>
        </w:rPr>
        <w:t xml:space="preserve">FERT media without beads; 2) </w:t>
      </w:r>
      <w:r w:rsidR="008176E0" w:rsidRPr="00042923">
        <w:rPr>
          <w:lang w:val="en-GB"/>
        </w:rPr>
        <w:t xml:space="preserve">FERT </w:t>
      </w:r>
      <w:r w:rsidRPr="00042923">
        <w:rPr>
          <w:lang w:val="en-GB"/>
        </w:rPr>
        <w:t xml:space="preserve">media containing </w:t>
      </w:r>
      <w:r w:rsidR="008176E0" w:rsidRPr="00042923">
        <w:rPr>
          <w:lang w:val="en-GB"/>
        </w:rPr>
        <w:t xml:space="preserve">0.047 </w:t>
      </w:r>
      <w:proofErr w:type="spellStart"/>
      <w:r w:rsidR="008176E0" w:rsidRPr="00042923">
        <w:rPr>
          <w:lang w:val="en-GB"/>
        </w:rPr>
        <w:t>μm</w:t>
      </w:r>
      <w:proofErr w:type="spellEnd"/>
      <w:r w:rsidR="008176E0" w:rsidRPr="00042923" w:rsidDel="008176E0">
        <w:rPr>
          <w:lang w:val="en-GB"/>
        </w:rPr>
        <w:t xml:space="preserve"> </w:t>
      </w:r>
      <w:r w:rsidR="008176E0">
        <w:rPr>
          <w:lang w:val="en-GB"/>
        </w:rPr>
        <w:t>polystyrene</w:t>
      </w:r>
      <w:r w:rsidR="008176E0" w:rsidRPr="00042923">
        <w:rPr>
          <w:lang w:val="en-GB"/>
        </w:rPr>
        <w:t xml:space="preserve"> </w:t>
      </w:r>
      <w:r w:rsidRPr="00042923">
        <w:rPr>
          <w:lang w:val="en-GB"/>
        </w:rPr>
        <w:t xml:space="preserve">beads; 3) </w:t>
      </w:r>
      <w:r w:rsidR="008176E0" w:rsidRPr="00042923">
        <w:rPr>
          <w:lang w:val="en-GB"/>
        </w:rPr>
        <w:t xml:space="preserve">FERT </w:t>
      </w:r>
      <w:r w:rsidRPr="00042923">
        <w:rPr>
          <w:lang w:val="en-GB"/>
        </w:rPr>
        <w:t xml:space="preserve">media containing </w:t>
      </w:r>
      <w:r w:rsidR="008176E0" w:rsidRPr="00042923">
        <w:rPr>
          <w:lang w:val="en-GB"/>
        </w:rPr>
        <w:t xml:space="preserve">0.100 </w:t>
      </w:r>
      <w:proofErr w:type="spellStart"/>
      <w:r w:rsidR="008176E0" w:rsidRPr="00042923">
        <w:rPr>
          <w:lang w:val="en-GB"/>
        </w:rPr>
        <w:t>μm</w:t>
      </w:r>
      <w:proofErr w:type="spellEnd"/>
      <w:r w:rsidR="008176E0" w:rsidRPr="00042923">
        <w:rPr>
          <w:lang w:val="en-GB"/>
        </w:rPr>
        <w:t xml:space="preserve"> </w:t>
      </w:r>
      <w:r w:rsidR="008176E0">
        <w:rPr>
          <w:lang w:val="en-GB"/>
        </w:rPr>
        <w:t>polystyrene</w:t>
      </w:r>
      <w:r w:rsidR="008176E0" w:rsidRPr="00042923">
        <w:rPr>
          <w:lang w:val="en-GB"/>
        </w:rPr>
        <w:t xml:space="preserve"> </w:t>
      </w:r>
      <w:r w:rsidRPr="00042923">
        <w:rPr>
          <w:lang w:val="en-GB"/>
        </w:rPr>
        <w:t xml:space="preserve">beads; 4) </w:t>
      </w:r>
      <w:r w:rsidR="008176E0" w:rsidRPr="00042923">
        <w:rPr>
          <w:lang w:val="en-GB"/>
        </w:rPr>
        <w:t xml:space="preserve">FERT </w:t>
      </w:r>
      <w:r w:rsidRPr="00042923">
        <w:rPr>
          <w:lang w:val="en-GB"/>
        </w:rPr>
        <w:t xml:space="preserve">media containing </w:t>
      </w:r>
      <w:r w:rsidR="008176E0" w:rsidRPr="00042923">
        <w:rPr>
          <w:lang w:val="en-GB"/>
        </w:rPr>
        <w:t xml:space="preserve">0.304 </w:t>
      </w:r>
      <w:proofErr w:type="spellStart"/>
      <w:r w:rsidR="008176E0" w:rsidRPr="00042923">
        <w:rPr>
          <w:lang w:val="en-GB"/>
        </w:rPr>
        <w:t>μm</w:t>
      </w:r>
      <w:proofErr w:type="spellEnd"/>
      <w:r w:rsidR="008176E0">
        <w:rPr>
          <w:lang w:val="en-GB"/>
        </w:rPr>
        <w:t xml:space="preserve"> polystyrene</w:t>
      </w:r>
      <w:r w:rsidR="008176E0" w:rsidRPr="00042923">
        <w:rPr>
          <w:lang w:val="en-GB"/>
        </w:rPr>
        <w:t xml:space="preserve"> </w:t>
      </w:r>
      <w:r w:rsidRPr="00042923">
        <w:rPr>
          <w:lang w:val="en-GB"/>
        </w:rPr>
        <w:t xml:space="preserve">beads; and 5) </w:t>
      </w:r>
      <w:r w:rsidR="008176E0" w:rsidRPr="00042923">
        <w:rPr>
          <w:lang w:val="en-GB"/>
        </w:rPr>
        <w:t xml:space="preserve">FERT </w:t>
      </w:r>
      <w:r w:rsidRPr="00042923">
        <w:rPr>
          <w:lang w:val="en-GB"/>
        </w:rPr>
        <w:t xml:space="preserve">media containing </w:t>
      </w:r>
      <w:r w:rsidR="008176E0">
        <w:rPr>
          <w:lang w:val="en-GB"/>
        </w:rPr>
        <w:t>1</w:t>
      </w:r>
      <w:r w:rsidR="008176E0" w:rsidRPr="00042923">
        <w:rPr>
          <w:lang w:val="en-GB"/>
        </w:rPr>
        <w:t xml:space="preserve">.112 </w:t>
      </w:r>
      <w:proofErr w:type="spellStart"/>
      <w:r w:rsidR="008176E0" w:rsidRPr="00042923">
        <w:rPr>
          <w:lang w:val="en-GB"/>
        </w:rPr>
        <w:t>μm</w:t>
      </w:r>
      <w:proofErr w:type="spellEnd"/>
      <w:r w:rsidR="008176E0">
        <w:rPr>
          <w:lang w:val="en-GB"/>
        </w:rPr>
        <w:t xml:space="preserve"> polystyrene</w:t>
      </w:r>
      <w:r w:rsidR="008176E0" w:rsidRPr="00042923">
        <w:rPr>
          <w:lang w:val="en-GB"/>
        </w:rPr>
        <w:t xml:space="preserve"> </w:t>
      </w:r>
      <w:r w:rsidRPr="00042923">
        <w:rPr>
          <w:lang w:val="en-GB"/>
        </w:rPr>
        <w:t>beads. The concentration of beads in all groups was 1.2 million beads</w:t>
      </w:r>
      <w:r w:rsidR="003B6B53" w:rsidRPr="00042923">
        <w:rPr>
          <w:lang w:val="en-GB"/>
        </w:rPr>
        <w:t xml:space="preserve"> </w:t>
      </w:r>
      <w:r w:rsidRPr="00042923">
        <w:rPr>
          <w:lang w:val="en-GB"/>
        </w:rPr>
        <w:t>mL</w:t>
      </w:r>
      <w:r w:rsidR="003B6B53" w:rsidRPr="00042923">
        <w:rPr>
          <w:vertAlign w:val="superscript"/>
          <w:lang w:val="en-GB"/>
        </w:rPr>
        <w:t>-1</w:t>
      </w:r>
      <w:r w:rsidR="001118B8" w:rsidRPr="001118B8">
        <w:rPr>
          <w:lang w:val="en-GB"/>
        </w:rPr>
        <w:t xml:space="preserve"> </w:t>
      </w:r>
      <w:r w:rsidR="001118B8">
        <w:rPr>
          <w:lang w:val="en-GB"/>
        </w:rPr>
        <w:t>or</w:t>
      </w:r>
      <w:r w:rsidR="00E17AD8">
        <w:rPr>
          <w:lang w:val="en-GB"/>
        </w:rPr>
        <w:t xml:space="preserve"> 0.000083, 0.00066,</w:t>
      </w:r>
      <w:r w:rsidR="001118B8">
        <w:rPr>
          <w:lang w:val="en-GB"/>
        </w:rPr>
        <w:t xml:space="preserve"> 0.0178 and 0.929</w:t>
      </w:r>
      <w:r w:rsidR="001118B8" w:rsidRPr="002F4B96">
        <w:rPr>
          <w:lang w:val="en-GB"/>
        </w:rPr>
        <w:t xml:space="preserve"> </w:t>
      </w:r>
      <w:proofErr w:type="spellStart"/>
      <w:r w:rsidR="001118B8" w:rsidRPr="00042923">
        <w:rPr>
          <w:lang w:val="en-GB"/>
        </w:rPr>
        <w:t>μg</w:t>
      </w:r>
      <w:proofErr w:type="spellEnd"/>
      <w:r w:rsidR="001118B8">
        <w:rPr>
          <w:lang w:val="en-GB"/>
        </w:rPr>
        <w:t xml:space="preserve"> mL</w:t>
      </w:r>
      <w:r w:rsidR="001118B8" w:rsidRPr="00042923">
        <w:rPr>
          <w:vertAlign w:val="superscript"/>
          <w:lang w:val="en-GB"/>
        </w:rPr>
        <w:t>-1</w:t>
      </w:r>
      <w:r w:rsidR="001118B8">
        <w:rPr>
          <w:vertAlign w:val="superscript"/>
          <w:lang w:val="en-GB"/>
        </w:rPr>
        <w:t xml:space="preserve"> </w:t>
      </w:r>
      <w:r w:rsidR="001118B8" w:rsidRPr="00C32BAB">
        <w:rPr>
          <w:lang w:val="en-GB"/>
        </w:rPr>
        <w:t xml:space="preserve">for beads </w:t>
      </w:r>
      <w:r w:rsidR="001118B8">
        <w:rPr>
          <w:lang w:val="en-GB"/>
        </w:rPr>
        <w:t xml:space="preserve">0.05, 0.1, </w:t>
      </w:r>
      <w:r w:rsidR="001118B8" w:rsidRPr="00C32BAB">
        <w:rPr>
          <w:lang w:val="en-GB"/>
        </w:rPr>
        <w:t xml:space="preserve">0.3 and 1.1, </w:t>
      </w:r>
      <w:r w:rsidR="001118B8">
        <w:rPr>
          <w:lang w:val="en-GB"/>
        </w:rPr>
        <w:t xml:space="preserve">respectively. </w:t>
      </w:r>
      <w:r w:rsidRPr="00042923">
        <w:rPr>
          <w:lang w:val="en-GB"/>
        </w:rPr>
        <w:t xml:space="preserve"> Sperm </w:t>
      </w:r>
      <w:r w:rsidR="008176E0">
        <w:rPr>
          <w:lang w:val="en-GB"/>
        </w:rPr>
        <w:t>were</w:t>
      </w:r>
      <w:r w:rsidR="008176E0" w:rsidRPr="00042923">
        <w:rPr>
          <w:lang w:val="en-GB"/>
        </w:rPr>
        <w:t xml:space="preserve"> </w:t>
      </w:r>
      <w:r w:rsidRPr="00042923">
        <w:rPr>
          <w:lang w:val="en-GB"/>
        </w:rPr>
        <w:t>incubated at 38.5ºC in a humidified atmosphere of 5% CO</w:t>
      </w:r>
      <w:r w:rsidRPr="00042923">
        <w:rPr>
          <w:vertAlign w:val="subscript"/>
          <w:lang w:val="en-GB"/>
        </w:rPr>
        <w:t>2</w:t>
      </w:r>
      <w:r w:rsidRPr="00042923">
        <w:rPr>
          <w:lang w:val="en-GB"/>
        </w:rPr>
        <w:t xml:space="preserve"> and 95% O</w:t>
      </w:r>
      <w:r w:rsidRPr="00042923">
        <w:rPr>
          <w:vertAlign w:val="subscript"/>
          <w:lang w:val="en-GB"/>
        </w:rPr>
        <w:t xml:space="preserve">2 </w:t>
      </w:r>
      <w:r w:rsidRPr="00042923">
        <w:rPr>
          <w:lang w:val="en-GB"/>
        </w:rPr>
        <w:t xml:space="preserve">for 2 h, </w:t>
      </w:r>
      <w:del w:id="573" w:author="mnoonan" w:date="2022-08-26T12:41:00Z">
        <w:r w:rsidRPr="00042923" w:rsidDel="00DF3774">
          <w:rPr>
            <w:lang w:val="en-GB"/>
          </w:rPr>
          <w:delText>with samples being</w:delText>
        </w:r>
      </w:del>
      <w:ins w:id="574" w:author="mnoonan" w:date="2022-08-26T12:41:00Z">
        <w:r w:rsidR="00DF3774">
          <w:rPr>
            <w:lang w:val="en-GB"/>
          </w:rPr>
          <w:t>and</w:t>
        </w:r>
      </w:ins>
      <w:r w:rsidRPr="00042923">
        <w:rPr>
          <w:lang w:val="en-GB"/>
        </w:rPr>
        <w:t xml:space="preserve"> </w:t>
      </w:r>
      <w:del w:id="575" w:author="mnoonan" w:date="2022-08-26T12:41:00Z">
        <w:r w:rsidRPr="00042923" w:rsidDel="00DF3774">
          <w:rPr>
            <w:lang w:val="en-GB"/>
          </w:rPr>
          <w:delText xml:space="preserve">collected </w:delText>
        </w:r>
      </w:del>
      <w:ins w:id="576" w:author="mnoonan" w:date="2022-08-26T12:41:00Z">
        <w:r w:rsidR="00DF3774">
          <w:rPr>
            <w:lang w:val="en-GB"/>
          </w:rPr>
          <w:t>assessed</w:t>
        </w:r>
        <w:r w:rsidR="00DF3774" w:rsidRPr="00042923">
          <w:rPr>
            <w:lang w:val="en-GB"/>
          </w:rPr>
          <w:t xml:space="preserve"> </w:t>
        </w:r>
      </w:ins>
      <w:r w:rsidRPr="00042923">
        <w:rPr>
          <w:lang w:val="en-GB"/>
        </w:rPr>
        <w:t>for motility, acrosome integrity, and bead attachment analysis</w:t>
      </w:r>
      <w:r w:rsidR="003B6B53" w:rsidRPr="00042923">
        <w:rPr>
          <w:lang w:val="en-GB"/>
        </w:rPr>
        <w:t xml:space="preserve"> at</w:t>
      </w:r>
      <w:r w:rsidRPr="00042923">
        <w:rPr>
          <w:lang w:val="en-GB"/>
        </w:rPr>
        <w:t xml:space="preserve"> 0, 1, 1.5 and 2 h.</w:t>
      </w:r>
    </w:p>
    <w:p w14:paraId="25509639" w14:textId="77777777" w:rsidR="00C403EC" w:rsidRPr="00042923" w:rsidRDefault="00C403EC" w:rsidP="00C403EC">
      <w:pPr>
        <w:pStyle w:val="Paragraph"/>
        <w:ind w:firstLine="0"/>
        <w:rPr>
          <w:b/>
          <w:lang w:val="en-GB"/>
        </w:rPr>
      </w:pPr>
    </w:p>
    <w:p w14:paraId="571803C6" w14:textId="29FEABC0" w:rsidR="00C403EC" w:rsidRPr="00042923" w:rsidRDefault="00C403EC" w:rsidP="00C403EC">
      <w:pPr>
        <w:pStyle w:val="Paragraph"/>
        <w:ind w:firstLine="0"/>
        <w:rPr>
          <w:b/>
          <w:lang w:val="en-GB"/>
        </w:rPr>
      </w:pPr>
      <w:commentRangeStart w:id="577"/>
      <w:r w:rsidRPr="00042923">
        <w:rPr>
          <w:b/>
          <w:lang w:val="en-GB"/>
        </w:rPr>
        <w:t xml:space="preserve">Sperm </w:t>
      </w:r>
      <w:commentRangeEnd w:id="577"/>
      <w:r w:rsidR="00A56C4B">
        <w:rPr>
          <w:rStyle w:val="CommentReference"/>
        </w:rPr>
        <w:commentReference w:id="577"/>
      </w:r>
      <w:r w:rsidRPr="00042923">
        <w:rPr>
          <w:b/>
          <w:lang w:val="en-GB"/>
        </w:rPr>
        <w:t>motility, bead attachment</w:t>
      </w:r>
      <w:r w:rsidR="00AF0CA3">
        <w:rPr>
          <w:b/>
          <w:lang w:val="en-GB"/>
        </w:rPr>
        <w:t xml:space="preserve">, and </w:t>
      </w:r>
      <w:r w:rsidR="00AF0CA3" w:rsidRPr="00042923">
        <w:rPr>
          <w:b/>
          <w:lang w:val="en-GB"/>
        </w:rPr>
        <w:t>acrosome integrity</w:t>
      </w:r>
      <w:r w:rsidRPr="00042923">
        <w:rPr>
          <w:b/>
          <w:lang w:val="en-GB"/>
        </w:rPr>
        <w:t xml:space="preserve"> assessment </w:t>
      </w:r>
    </w:p>
    <w:p w14:paraId="4F55B160" w14:textId="545503B4" w:rsidR="00C403EC" w:rsidRPr="00042923" w:rsidRDefault="00C403EC" w:rsidP="00C403EC">
      <w:pPr>
        <w:pStyle w:val="Paragraph"/>
        <w:ind w:firstLine="0"/>
        <w:rPr>
          <w:lang w:val="en-GB"/>
        </w:rPr>
      </w:pPr>
      <w:commentRangeStart w:id="578"/>
      <w:r w:rsidRPr="00042923">
        <w:rPr>
          <w:bCs/>
          <w:lang w:val="en-GB"/>
        </w:rPr>
        <w:t>At each</w:t>
      </w:r>
      <w:r w:rsidR="00A56C4B">
        <w:rPr>
          <w:bCs/>
          <w:lang w:val="en-GB"/>
        </w:rPr>
        <w:t xml:space="preserve"> of the</w:t>
      </w:r>
      <w:r w:rsidRPr="00042923">
        <w:rPr>
          <w:bCs/>
          <w:lang w:val="en-GB"/>
        </w:rPr>
        <w:t xml:space="preserve"> time point</w:t>
      </w:r>
      <w:r w:rsidR="00A56C4B">
        <w:rPr>
          <w:bCs/>
          <w:lang w:val="en-GB"/>
        </w:rPr>
        <w:t>s mentioned above</w:t>
      </w:r>
      <w:r w:rsidRPr="00042923">
        <w:rPr>
          <w:bCs/>
          <w:lang w:val="en-GB"/>
        </w:rPr>
        <w:t xml:space="preserve">, </w:t>
      </w:r>
      <w:r w:rsidRPr="00042923">
        <w:rPr>
          <w:lang w:val="en-GB"/>
        </w:rPr>
        <w:t xml:space="preserve">a 5 </w:t>
      </w:r>
      <w:proofErr w:type="spellStart"/>
      <w:r w:rsidRPr="00042923">
        <w:rPr>
          <w:lang w:val="en-GB"/>
        </w:rPr>
        <w:t>μL</w:t>
      </w:r>
      <w:proofErr w:type="spellEnd"/>
      <w:r w:rsidRPr="00042923">
        <w:rPr>
          <w:lang w:val="en-GB"/>
        </w:rPr>
        <w:t xml:space="preserve"> aliquot of sperm was either placed in a pre-warmed slide, covered with a coverslip and a </w:t>
      </w:r>
      <w:r w:rsidR="00466B74">
        <w:rPr>
          <w:lang w:val="en-GB"/>
        </w:rPr>
        <w:t>video</w:t>
      </w:r>
      <w:r w:rsidR="00466B74" w:rsidRPr="00042923">
        <w:rPr>
          <w:lang w:val="en-GB"/>
        </w:rPr>
        <w:t xml:space="preserve"> </w:t>
      </w:r>
      <w:r w:rsidRPr="00042923">
        <w:rPr>
          <w:lang w:val="en-GB"/>
        </w:rPr>
        <w:t xml:space="preserve">of at least 5 distinct areas for motility analysis was recorded, using an EVOS M7000 microscope; or added to a </w:t>
      </w:r>
      <w:proofErr w:type="spellStart"/>
      <w:r w:rsidRPr="00042923">
        <w:rPr>
          <w:lang w:val="en-GB"/>
        </w:rPr>
        <w:t>SuperFrost</w:t>
      </w:r>
      <w:bookmarkStart w:id="579" w:name="_Hlk110244121"/>
      <w:proofErr w:type="spellEnd"/>
      <w:r w:rsidRPr="00042923">
        <w:rPr>
          <w:lang w:val="en-GB"/>
        </w:rPr>
        <w:t>™</w:t>
      </w:r>
      <w:bookmarkEnd w:id="579"/>
      <w:r w:rsidRPr="00042923">
        <w:rPr>
          <w:lang w:val="en-GB"/>
        </w:rPr>
        <w:t xml:space="preserve"> slide (</w:t>
      </w:r>
      <w:proofErr w:type="spellStart"/>
      <w:r w:rsidRPr="00042923">
        <w:rPr>
          <w:lang w:val="en-GB"/>
        </w:rPr>
        <w:t>Expredia</w:t>
      </w:r>
      <w:proofErr w:type="spellEnd"/>
      <w:r w:rsidRPr="00042923">
        <w:rPr>
          <w:lang w:val="en-GB"/>
        </w:rPr>
        <w:t>), fixed with an equal volume of paraformaldehyde 4% and smeared across the slide</w:t>
      </w:r>
      <w:commentRangeEnd w:id="578"/>
      <w:r w:rsidR="00466B74">
        <w:rPr>
          <w:rStyle w:val="CommentReference"/>
        </w:rPr>
        <w:commentReference w:id="578"/>
      </w:r>
      <w:r w:rsidRPr="00042923">
        <w:rPr>
          <w:lang w:val="en-GB"/>
        </w:rPr>
        <w:t xml:space="preserve">. Those slides were </w:t>
      </w:r>
      <w:commentRangeStart w:id="580"/>
      <w:r w:rsidRPr="00042923">
        <w:rPr>
          <w:lang w:val="en-GB"/>
        </w:rPr>
        <w:t>le</w:t>
      </w:r>
      <w:r w:rsidR="00466B74">
        <w:rPr>
          <w:lang w:val="en-GB"/>
        </w:rPr>
        <w:t>f</w:t>
      </w:r>
      <w:r w:rsidRPr="00042923">
        <w:rPr>
          <w:lang w:val="en-GB"/>
        </w:rPr>
        <w:t xml:space="preserve">t to dry </w:t>
      </w:r>
      <w:r w:rsidR="00BF49BB">
        <w:rPr>
          <w:lang w:val="en-GB"/>
        </w:rPr>
        <w:t xml:space="preserve">at RT </w:t>
      </w:r>
      <w:r w:rsidRPr="00042923">
        <w:rPr>
          <w:lang w:val="en-GB"/>
        </w:rPr>
        <w:t xml:space="preserve">overnight </w:t>
      </w:r>
      <w:commentRangeEnd w:id="580"/>
      <w:r w:rsidR="00466B74">
        <w:rPr>
          <w:rStyle w:val="CommentReference"/>
        </w:rPr>
        <w:commentReference w:id="580"/>
      </w:r>
      <w:r w:rsidRPr="00042923">
        <w:rPr>
          <w:lang w:val="en-GB"/>
        </w:rPr>
        <w:t xml:space="preserve">before subsequent analysis of bead attachment and acrosome integrity. The sperm motility (N = </w:t>
      </w:r>
      <w:r w:rsidR="00801631" w:rsidRPr="00042923">
        <w:rPr>
          <w:lang w:val="en-GB"/>
        </w:rPr>
        <w:t>4 bulls</w:t>
      </w:r>
      <w:r w:rsidRPr="00042923">
        <w:rPr>
          <w:lang w:val="en-GB"/>
        </w:rPr>
        <w:t xml:space="preserve">) was calculated by </w:t>
      </w:r>
      <w:r w:rsidR="00BF49BB" w:rsidRPr="00042923">
        <w:rPr>
          <w:lang w:val="en-GB"/>
        </w:rPr>
        <w:t>analysing</w:t>
      </w:r>
      <w:r w:rsidRPr="00042923">
        <w:rPr>
          <w:lang w:val="en-GB"/>
        </w:rPr>
        <w:t xml:space="preserve"> each video and </w:t>
      </w:r>
      <w:commentRangeStart w:id="581"/>
      <w:commentRangeStart w:id="582"/>
      <w:commentRangeStart w:id="583"/>
      <w:commentRangeStart w:id="584"/>
      <w:r w:rsidRPr="00042923">
        <w:rPr>
          <w:lang w:val="en-GB"/>
        </w:rPr>
        <w:t xml:space="preserve">counting total sperm, number of sperm moving, and number of sperm not moving. </w:t>
      </w:r>
      <w:commentRangeEnd w:id="581"/>
      <w:r w:rsidR="00466B74">
        <w:rPr>
          <w:rStyle w:val="CommentReference"/>
        </w:rPr>
        <w:commentReference w:id="581"/>
      </w:r>
      <w:commentRangeEnd w:id="582"/>
      <w:r w:rsidR="00BF49BB">
        <w:rPr>
          <w:rStyle w:val="CommentReference"/>
        </w:rPr>
        <w:commentReference w:id="582"/>
      </w:r>
      <w:commentRangeEnd w:id="583"/>
      <w:r w:rsidR="00BF49BB">
        <w:rPr>
          <w:rStyle w:val="CommentReference"/>
        </w:rPr>
        <w:commentReference w:id="583"/>
      </w:r>
      <w:commentRangeEnd w:id="584"/>
      <w:r w:rsidR="00DF3774">
        <w:rPr>
          <w:rStyle w:val="CommentReference"/>
        </w:rPr>
        <w:commentReference w:id="584"/>
      </w:r>
      <w:r w:rsidRPr="00042923">
        <w:rPr>
          <w:lang w:val="en-GB"/>
        </w:rPr>
        <w:t>For the bead attachment, the confocal Raman microscope (</w:t>
      </w:r>
      <w:proofErr w:type="spellStart"/>
      <w:r w:rsidRPr="00042923">
        <w:rPr>
          <w:lang w:val="en-GB"/>
        </w:rPr>
        <w:t>WITec</w:t>
      </w:r>
      <w:proofErr w:type="spellEnd"/>
      <w:r w:rsidRPr="00042923">
        <w:rPr>
          <w:lang w:val="en-GB"/>
        </w:rPr>
        <w:t xml:space="preserve">, Germany) was used, the slides were imaged using a </w:t>
      </w:r>
      <w:r w:rsidR="0098249C" w:rsidRPr="00042923">
        <w:rPr>
          <w:lang w:val="en-GB"/>
        </w:rPr>
        <w:t>×</w:t>
      </w:r>
      <w:r w:rsidRPr="00042923">
        <w:rPr>
          <w:lang w:val="en-GB"/>
        </w:rPr>
        <w:t xml:space="preserve">100 DIC NA 0.9 objective, and random areas selected and </w:t>
      </w:r>
      <w:r w:rsidR="00BF49BB" w:rsidRPr="00042923">
        <w:rPr>
          <w:lang w:val="en-GB"/>
        </w:rPr>
        <w:t>analysed</w:t>
      </w:r>
      <w:r w:rsidRPr="00042923">
        <w:rPr>
          <w:lang w:val="en-GB"/>
        </w:rPr>
        <w:t xml:space="preserve"> for the presence of sperm with microplastic attached to its surface. Each slide had</w:t>
      </w:r>
      <w:del w:id="585" w:author="mnoonan" w:date="2022-08-26T12:44:00Z">
        <w:r w:rsidRPr="00042923" w:rsidDel="004869B2">
          <w:rPr>
            <w:lang w:val="en-GB"/>
          </w:rPr>
          <w:delText>,</w:delText>
        </w:r>
      </w:del>
      <w:r w:rsidRPr="00042923">
        <w:rPr>
          <w:lang w:val="en-GB"/>
        </w:rPr>
        <w:t xml:space="preserve"> at least</w:t>
      </w:r>
      <w:del w:id="586" w:author="mnoonan" w:date="2022-08-26T12:44:00Z">
        <w:r w:rsidRPr="00042923" w:rsidDel="004869B2">
          <w:rPr>
            <w:lang w:val="en-GB"/>
          </w:rPr>
          <w:delText>,</w:delText>
        </w:r>
      </w:del>
      <w:r w:rsidRPr="00042923">
        <w:rPr>
          <w:lang w:val="en-GB"/>
        </w:rPr>
        <w:t xml:space="preserve"> 100 sperm</w:t>
      </w:r>
      <w:r w:rsidR="0098249C" w:rsidRPr="00042923">
        <w:rPr>
          <w:lang w:val="en-GB"/>
        </w:rPr>
        <w:t xml:space="preserve"> cell</w:t>
      </w:r>
      <w:r w:rsidRPr="00042923">
        <w:rPr>
          <w:lang w:val="en-GB"/>
        </w:rPr>
        <w:t xml:space="preserve">s counted (N = </w:t>
      </w:r>
      <w:r w:rsidR="00801631" w:rsidRPr="00042923">
        <w:rPr>
          <w:lang w:val="en-GB"/>
        </w:rPr>
        <w:t>4 bulls</w:t>
      </w:r>
      <w:r w:rsidRPr="00042923">
        <w:rPr>
          <w:lang w:val="en-GB"/>
        </w:rPr>
        <w:t xml:space="preserve">). Due to difficulties in visualizing </w:t>
      </w:r>
      <w:r w:rsidR="00466B74">
        <w:rPr>
          <w:lang w:val="en-GB"/>
        </w:rPr>
        <w:t>the</w:t>
      </w:r>
      <w:r w:rsidRPr="00042923">
        <w:rPr>
          <w:lang w:val="en-GB"/>
        </w:rPr>
        <w:t xml:space="preserve"> small</w:t>
      </w:r>
      <w:r w:rsidR="00466B74">
        <w:rPr>
          <w:lang w:val="en-GB"/>
        </w:rPr>
        <w:t>est</w:t>
      </w:r>
      <w:r w:rsidRPr="00042923">
        <w:rPr>
          <w:lang w:val="en-GB"/>
        </w:rPr>
        <w:t xml:space="preserve"> 0.05 and 0.1 </w:t>
      </w:r>
      <w:proofErr w:type="spellStart"/>
      <w:r w:rsidRPr="00042923">
        <w:rPr>
          <w:lang w:val="en-GB"/>
        </w:rPr>
        <w:t>μm</w:t>
      </w:r>
      <w:proofErr w:type="spellEnd"/>
      <w:r w:rsidR="00466B74">
        <w:rPr>
          <w:lang w:val="en-GB"/>
        </w:rPr>
        <w:t xml:space="preserve"> polystyrene</w:t>
      </w:r>
      <w:r w:rsidR="00466B74" w:rsidRPr="00042923">
        <w:rPr>
          <w:lang w:val="en-GB"/>
        </w:rPr>
        <w:t xml:space="preserve"> beads</w:t>
      </w:r>
      <w:r w:rsidRPr="00042923">
        <w:rPr>
          <w:lang w:val="en-GB"/>
        </w:rPr>
        <w:t xml:space="preserve">, bead attachment was only </w:t>
      </w:r>
      <w:r w:rsidR="00466B74">
        <w:rPr>
          <w:lang w:val="en-GB"/>
        </w:rPr>
        <w:t>quantified</w:t>
      </w:r>
      <w:r w:rsidR="00466B74" w:rsidRPr="00042923">
        <w:rPr>
          <w:lang w:val="en-GB"/>
        </w:rPr>
        <w:t xml:space="preserve"> </w:t>
      </w:r>
      <w:r w:rsidRPr="00042923">
        <w:rPr>
          <w:lang w:val="en-GB"/>
        </w:rPr>
        <w:t xml:space="preserve">for </w:t>
      </w:r>
      <w:r w:rsidR="00466B74">
        <w:rPr>
          <w:lang w:val="en-GB"/>
        </w:rPr>
        <w:t xml:space="preserve">the </w:t>
      </w:r>
      <w:r w:rsidRPr="00042923">
        <w:rPr>
          <w:lang w:val="en-GB"/>
        </w:rPr>
        <w:t xml:space="preserve">0.3 and 1.1 </w:t>
      </w:r>
      <w:proofErr w:type="spellStart"/>
      <w:r w:rsidRPr="00042923">
        <w:rPr>
          <w:lang w:val="en-GB"/>
        </w:rPr>
        <w:t>μm</w:t>
      </w:r>
      <w:proofErr w:type="spellEnd"/>
      <w:r w:rsidRPr="00042923">
        <w:rPr>
          <w:lang w:val="en-GB"/>
        </w:rPr>
        <w:t xml:space="preserve"> beads. </w:t>
      </w:r>
    </w:p>
    <w:p w14:paraId="25827FAD" w14:textId="3C5B2BE7" w:rsidR="00C403EC" w:rsidRPr="00042923" w:rsidRDefault="00C403EC" w:rsidP="00C403EC">
      <w:pPr>
        <w:pStyle w:val="Paragraph"/>
        <w:rPr>
          <w:lang w:val="en-GB"/>
        </w:rPr>
      </w:pPr>
      <w:r w:rsidRPr="00042923">
        <w:rPr>
          <w:lang w:val="en-GB"/>
        </w:rPr>
        <w:t>For the acrosome integrity analysis</w:t>
      </w:r>
      <w:r w:rsidR="00801631" w:rsidRPr="00042923">
        <w:rPr>
          <w:lang w:val="en-GB"/>
        </w:rPr>
        <w:t xml:space="preserve"> (N=3 bulls)</w:t>
      </w:r>
      <w:r w:rsidRPr="00042923">
        <w:rPr>
          <w:lang w:val="en-GB"/>
        </w:rPr>
        <w:t>, fixed slides were washed 3</w:t>
      </w:r>
      <w:ins w:id="587" w:author="mnoonan" w:date="2022-08-26T12:45:00Z">
        <w:r w:rsidR="004869B2">
          <w:rPr>
            <w:lang w:val="en-GB"/>
          </w:rPr>
          <w:t xml:space="preserve"> times</w:t>
        </w:r>
      </w:ins>
      <w:del w:id="588" w:author="mnoonan" w:date="2022-08-26T12:45:00Z">
        <w:r w:rsidRPr="00042923" w:rsidDel="004869B2">
          <w:rPr>
            <w:lang w:val="en-GB"/>
          </w:rPr>
          <w:delText>x</w:delText>
        </w:r>
      </w:del>
      <w:r w:rsidRPr="00042923">
        <w:rPr>
          <w:lang w:val="en-GB"/>
        </w:rPr>
        <w:t xml:space="preserve"> with PBS, and stained using a Hoechst 33342 (5 </w:t>
      </w:r>
      <w:proofErr w:type="spellStart"/>
      <w:r w:rsidRPr="00042923">
        <w:rPr>
          <w:lang w:val="en-GB"/>
        </w:rPr>
        <w:t>μg</w:t>
      </w:r>
      <w:proofErr w:type="spellEnd"/>
      <w:r w:rsidR="00DA6106" w:rsidRPr="00042923">
        <w:rPr>
          <w:lang w:val="en-GB"/>
        </w:rPr>
        <w:t xml:space="preserve"> </w:t>
      </w:r>
      <w:r w:rsidRPr="00042923">
        <w:rPr>
          <w:lang w:val="en-GB"/>
        </w:rPr>
        <w:t>mL</w:t>
      </w:r>
      <w:r w:rsidR="00DA6106" w:rsidRPr="00042923">
        <w:rPr>
          <w:vertAlign w:val="superscript"/>
          <w:lang w:val="en-GB"/>
        </w:rPr>
        <w:t>-1</w:t>
      </w:r>
      <w:r w:rsidRPr="00042923">
        <w:rPr>
          <w:lang w:val="en-GB"/>
        </w:rPr>
        <w:t xml:space="preserve">, </w:t>
      </w:r>
      <w:proofErr w:type="spellStart"/>
      <w:r w:rsidRPr="00042923">
        <w:rPr>
          <w:lang w:val="en-GB"/>
        </w:rPr>
        <w:t>Thermo</w:t>
      </w:r>
      <w:proofErr w:type="spellEnd"/>
      <w:r w:rsidRPr="00042923">
        <w:rPr>
          <w:lang w:val="en-GB"/>
        </w:rPr>
        <w:t xml:space="preserve"> Fisher Scientific, USA) and FITC-PNA Alexa 493 (5 </w:t>
      </w:r>
      <w:proofErr w:type="spellStart"/>
      <w:r w:rsidRPr="00042923">
        <w:rPr>
          <w:lang w:val="en-GB"/>
        </w:rPr>
        <w:t>μg</w:t>
      </w:r>
      <w:proofErr w:type="spellEnd"/>
      <w:r w:rsidR="00DA6106" w:rsidRPr="00042923">
        <w:rPr>
          <w:lang w:val="en-GB"/>
        </w:rPr>
        <w:t xml:space="preserve"> </w:t>
      </w:r>
      <w:r w:rsidRPr="00042923">
        <w:rPr>
          <w:lang w:val="en-GB"/>
        </w:rPr>
        <w:t>mL</w:t>
      </w:r>
      <w:r w:rsidR="00DA6106" w:rsidRPr="00042923">
        <w:rPr>
          <w:vertAlign w:val="superscript"/>
          <w:lang w:val="en-GB"/>
        </w:rPr>
        <w:t>-1</w:t>
      </w:r>
      <w:r w:rsidRPr="00042923">
        <w:rPr>
          <w:lang w:val="en-GB"/>
        </w:rPr>
        <w:t xml:space="preserve">, </w:t>
      </w:r>
      <w:proofErr w:type="spellStart"/>
      <w:r w:rsidRPr="00042923">
        <w:rPr>
          <w:lang w:val="en-GB"/>
        </w:rPr>
        <w:t>Thermo</w:t>
      </w:r>
      <w:proofErr w:type="spellEnd"/>
      <w:r w:rsidRPr="00042923">
        <w:rPr>
          <w:lang w:val="en-GB"/>
        </w:rPr>
        <w:t xml:space="preserve"> Fisher Scientific, USA) solution for 15 min. Slides were then washed </w:t>
      </w:r>
      <w:ins w:id="589" w:author="mnoonan" w:date="2022-08-26T12:45:00Z">
        <w:r w:rsidR="004869B2">
          <w:rPr>
            <w:lang w:val="en-GB"/>
          </w:rPr>
          <w:t xml:space="preserve">another </w:t>
        </w:r>
      </w:ins>
      <w:r w:rsidRPr="00042923">
        <w:rPr>
          <w:lang w:val="en-GB"/>
        </w:rPr>
        <w:t>3</w:t>
      </w:r>
      <w:ins w:id="590" w:author="mnoonan" w:date="2022-08-26T12:45:00Z">
        <w:r w:rsidR="004869B2">
          <w:rPr>
            <w:lang w:val="en-GB"/>
          </w:rPr>
          <w:t xml:space="preserve"> times</w:t>
        </w:r>
      </w:ins>
      <w:del w:id="591" w:author="mnoonan" w:date="2022-08-26T12:45:00Z">
        <w:r w:rsidRPr="00042923" w:rsidDel="004869B2">
          <w:rPr>
            <w:lang w:val="en-GB"/>
          </w:rPr>
          <w:delText>x</w:delText>
        </w:r>
      </w:del>
      <w:r w:rsidRPr="00042923">
        <w:rPr>
          <w:lang w:val="en-GB"/>
        </w:rPr>
        <w:t xml:space="preserve"> with PBS and mounted using an anti-fade solution (</w:t>
      </w:r>
      <w:proofErr w:type="spellStart"/>
      <w:r w:rsidRPr="00042923">
        <w:rPr>
          <w:lang w:val="en-GB"/>
        </w:rPr>
        <w:t>ProLong</w:t>
      </w:r>
      <w:proofErr w:type="spellEnd"/>
      <w:r w:rsidRPr="00042923">
        <w:rPr>
          <w:lang w:val="en-GB"/>
        </w:rPr>
        <w:t xml:space="preserve">™ Gold Antifade </w:t>
      </w:r>
      <w:proofErr w:type="spellStart"/>
      <w:r w:rsidRPr="00042923">
        <w:rPr>
          <w:lang w:val="en-GB"/>
        </w:rPr>
        <w:t>Mountant</w:t>
      </w:r>
      <w:proofErr w:type="spellEnd"/>
      <w:r w:rsidRPr="00042923">
        <w:rPr>
          <w:lang w:val="en-GB"/>
        </w:rPr>
        <w:t xml:space="preserve">, </w:t>
      </w:r>
      <w:proofErr w:type="spellStart"/>
      <w:r w:rsidRPr="00042923">
        <w:rPr>
          <w:lang w:val="en-GB"/>
        </w:rPr>
        <w:t>Thermo</w:t>
      </w:r>
      <w:proofErr w:type="spellEnd"/>
      <w:r w:rsidRPr="00042923">
        <w:rPr>
          <w:lang w:val="en-GB"/>
        </w:rPr>
        <w:t xml:space="preserve"> Fisher Scientific, USA) and a cover slip. The samples were imaged using a Leica Thunder DMi8 Microscope. The images were captured and processed using the </w:t>
      </w:r>
      <w:commentRangeStart w:id="592"/>
      <w:commentRangeStart w:id="593"/>
      <w:r w:rsidRPr="00042923">
        <w:rPr>
          <w:lang w:val="en-GB"/>
        </w:rPr>
        <w:t xml:space="preserve">Thunder </w:t>
      </w:r>
      <w:commentRangeEnd w:id="592"/>
      <w:r w:rsidR="00046AA1">
        <w:rPr>
          <w:rStyle w:val="CommentReference"/>
        </w:rPr>
        <w:commentReference w:id="592"/>
      </w:r>
      <w:commentRangeEnd w:id="593"/>
      <w:r w:rsidR="00BF49BB">
        <w:rPr>
          <w:rStyle w:val="CommentReference"/>
        </w:rPr>
        <w:commentReference w:id="593"/>
      </w:r>
      <w:r w:rsidRPr="00042923">
        <w:rPr>
          <w:lang w:val="en-GB"/>
        </w:rPr>
        <w:t xml:space="preserve">software. The stained sperm cells were visualized with a ×20 NA 1.25 objective. At least </w:t>
      </w:r>
      <w:r w:rsidR="00801631" w:rsidRPr="00042923">
        <w:rPr>
          <w:lang w:val="en-GB"/>
        </w:rPr>
        <w:t>10</w:t>
      </w:r>
      <w:r w:rsidRPr="00042923">
        <w:rPr>
          <w:lang w:val="en-GB"/>
        </w:rPr>
        <w:t>0 sperm cells/group were counted to determine percentage of cells with intact acrosome.</w:t>
      </w:r>
    </w:p>
    <w:p w14:paraId="0DC8A04E" w14:textId="77777777" w:rsidR="00C403EC" w:rsidRPr="00042923" w:rsidRDefault="00C403EC" w:rsidP="00C403EC">
      <w:pPr>
        <w:pStyle w:val="Paragraph"/>
        <w:ind w:firstLine="0"/>
        <w:rPr>
          <w:b/>
          <w:lang w:val="en-GB"/>
        </w:rPr>
      </w:pPr>
    </w:p>
    <w:p w14:paraId="1A68D47C" w14:textId="0C4352B5" w:rsidR="00C403EC" w:rsidRPr="00042923" w:rsidRDefault="00C403EC" w:rsidP="00C403EC">
      <w:pPr>
        <w:pStyle w:val="Paragraph"/>
        <w:ind w:firstLine="0"/>
        <w:rPr>
          <w:lang w:val="en-GB"/>
        </w:rPr>
      </w:pPr>
      <w:r w:rsidRPr="00042923">
        <w:rPr>
          <w:b/>
          <w:lang w:val="en-GB"/>
        </w:rPr>
        <w:t>Sperm oxidative stress analysis</w:t>
      </w:r>
    </w:p>
    <w:p w14:paraId="42AC5B35" w14:textId="285517A7" w:rsidR="00C403EC" w:rsidRPr="00042923" w:rsidRDefault="00042B94" w:rsidP="00C403EC">
      <w:pPr>
        <w:pStyle w:val="Paragraph"/>
        <w:ind w:firstLine="0"/>
        <w:rPr>
          <w:lang w:val="en-GB"/>
        </w:rPr>
      </w:pPr>
      <w:r>
        <w:rPr>
          <w:lang w:val="en-GB"/>
        </w:rPr>
        <w:t>We were also interested in assessing the extent to which</w:t>
      </w:r>
      <w:r w:rsidR="00C403EC" w:rsidRPr="00042923">
        <w:rPr>
          <w:lang w:val="en-GB"/>
        </w:rPr>
        <w:t xml:space="preserve"> </w:t>
      </w:r>
      <w:r>
        <w:rPr>
          <w:lang w:val="en-GB"/>
        </w:rPr>
        <w:t xml:space="preserve">bovine </w:t>
      </w:r>
      <w:r w:rsidR="00C403EC" w:rsidRPr="00042923">
        <w:rPr>
          <w:lang w:val="en-GB"/>
        </w:rPr>
        <w:t>sperm</w:t>
      </w:r>
      <w:r w:rsidR="00801631" w:rsidRPr="00042923">
        <w:rPr>
          <w:lang w:val="en-GB"/>
        </w:rPr>
        <w:t>atozoa</w:t>
      </w:r>
      <w:r w:rsidR="00C403EC" w:rsidRPr="00042923">
        <w:rPr>
          <w:lang w:val="en-GB"/>
        </w:rPr>
        <w:t xml:space="preserve"> </w:t>
      </w:r>
      <w:r>
        <w:rPr>
          <w:lang w:val="en-GB"/>
        </w:rPr>
        <w:t>experienced oxidative stress when exposed to MPs. To this end,</w:t>
      </w:r>
      <w:r w:rsidR="004F63A7">
        <w:rPr>
          <w:lang w:val="en-GB"/>
        </w:rPr>
        <w:t xml:space="preserve"> for</w:t>
      </w:r>
      <w:r w:rsidR="00C403EC" w:rsidRPr="00042923">
        <w:rPr>
          <w:lang w:val="en-GB"/>
        </w:rPr>
        <w:t xml:space="preserve"> all </w:t>
      </w:r>
      <w:r w:rsidR="004F63A7">
        <w:rPr>
          <w:lang w:val="en-GB"/>
        </w:rPr>
        <w:t>of the 5 treatment groups described above</w:t>
      </w:r>
      <w:r w:rsidR="00C403EC" w:rsidRPr="00042923">
        <w:rPr>
          <w:lang w:val="en-GB"/>
        </w:rPr>
        <w:t xml:space="preserve">, 2 </w:t>
      </w:r>
      <w:proofErr w:type="spellStart"/>
      <w:r w:rsidR="00C403EC" w:rsidRPr="00042923">
        <w:rPr>
          <w:lang w:val="en-GB"/>
        </w:rPr>
        <w:t>μL</w:t>
      </w:r>
      <w:proofErr w:type="spellEnd"/>
      <w:r w:rsidR="00DA6106" w:rsidRPr="00042923">
        <w:rPr>
          <w:lang w:val="en-GB"/>
        </w:rPr>
        <w:t xml:space="preserve"> </w:t>
      </w:r>
      <w:r w:rsidR="00C403EC" w:rsidRPr="00042923">
        <w:rPr>
          <w:lang w:val="en-GB"/>
        </w:rPr>
        <w:t>mL</w:t>
      </w:r>
      <w:r w:rsidR="00DA6106" w:rsidRPr="00042923">
        <w:rPr>
          <w:vertAlign w:val="superscript"/>
          <w:lang w:val="en-GB"/>
        </w:rPr>
        <w:t>-1</w:t>
      </w:r>
      <w:r w:rsidR="00C403EC" w:rsidRPr="00042923">
        <w:rPr>
          <w:lang w:val="en-GB"/>
        </w:rPr>
        <w:t xml:space="preserve"> of </w:t>
      </w:r>
      <w:proofErr w:type="spellStart"/>
      <w:r w:rsidR="00C403EC" w:rsidRPr="00042923">
        <w:rPr>
          <w:lang w:val="en-GB"/>
        </w:rPr>
        <w:t>CellRox</w:t>
      </w:r>
      <w:proofErr w:type="spellEnd"/>
      <w:r w:rsidR="00C403EC" w:rsidRPr="00042923">
        <w:rPr>
          <w:lang w:val="en-GB"/>
        </w:rPr>
        <w:t>™ Green Reagent (</w:t>
      </w:r>
      <w:proofErr w:type="spellStart"/>
      <w:r w:rsidR="00C403EC" w:rsidRPr="00042923">
        <w:rPr>
          <w:lang w:val="en-GB"/>
        </w:rPr>
        <w:t>Thermo</w:t>
      </w:r>
      <w:proofErr w:type="spellEnd"/>
      <w:r w:rsidR="00C403EC" w:rsidRPr="00042923">
        <w:rPr>
          <w:lang w:val="en-GB"/>
        </w:rPr>
        <w:t xml:space="preserve"> Fisher Scientific, USA) </w:t>
      </w:r>
      <w:commentRangeStart w:id="594"/>
      <w:r w:rsidR="00C403EC" w:rsidRPr="00042923">
        <w:rPr>
          <w:lang w:val="en-GB"/>
        </w:rPr>
        <w:t>was added</w:t>
      </w:r>
      <w:r w:rsidR="00CA79B0">
        <w:rPr>
          <w:lang w:val="en-GB"/>
        </w:rPr>
        <w:t xml:space="preserve"> to the FERT media</w:t>
      </w:r>
      <w:r w:rsidR="00801631" w:rsidRPr="00042923">
        <w:rPr>
          <w:lang w:val="en-GB"/>
        </w:rPr>
        <w:t xml:space="preserve"> (N = 4 bulls)</w:t>
      </w:r>
      <w:r w:rsidR="00C403EC" w:rsidRPr="00042923">
        <w:rPr>
          <w:lang w:val="en-GB"/>
        </w:rPr>
        <w:t>.</w:t>
      </w:r>
      <w:commentRangeEnd w:id="594"/>
      <w:r w:rsidR="004F63A7">
        <w:rPr>
          <w:rStyle w:val="CommentReference"/>
        </w:rPr>
        <w:commentReference w:id="594"/>
      </w:r>
      <w:r w:rsidR="004F63A7">
        <w:rPr>
          <w:lang w:val="en-GB"/>
        </w:rPr>
        <w:t xml:space="preserve"> A</w:t>
      </w:r>
      <w:r w:rsidR="004F63A7" w:rsidRPr="00042923">
        <w:rPr>
          <w:lang w:val="en-GB"/>
        </w:rPr>
        <w:t xml:space="preserve"> positive control group was </w:t>
      </w:r>
      <w:r w:rsidR="004F63A7">
        <w:rPr>
          <w:lang w:val="en-GB"/>
        </w:rPr>
        <w:t>also created</w:t>
      </w:r>
      <w:r w:rsidR="004F63A7" w:rsidRPr="00042923">
        <w:rPr>
          <w:lang w:val="en-GB"/>
        </w:rPr>
        <w:t xml:space="preserve"> by adding 50 </w:t>
      </w:r>
      <w:proofErr w:type="spellStart"/>
      <w:r w:rsidR="004F63A7" w:rsidRPr="00042923">
        <w:rPr>
          <w:lang w:val="en-GB"/>
        </w:rPr>
        <w:t>μM</w:t>
      </w:r>
      <w:proofErr w:type="spellEnd"/>
      <w:r w:rsidR="004F63A7" w:rsidRPr="00042923">
        <w:rPr>
          <w:lang w:val="en-GB"/>
        </w:rPr>
        <w:t xml:space="preserve"> of H</w:t>
      </w:r>
      <w:r w:rsidR="004F63A7" w:rsidRPr="00042923">
        <w:rPr>
          <w:vertAlign w:val="subscript"/>
          <w:lang w:val="en-GB"/>
        </w:rPr>
        <w:t>2</w:t>
      </w:r>
      <w:r w:rsidR="004F63A7" w:rsidRPr="00042923">
        <w:rPr>
          <w:lang w:val="en-GB"/>
        </w:rPr>
        <w:t>O</w:t>
      </w:r>
      <w:r w:rsidR="004F63A7" w:rsidRPr="00042923">
        <w:rPr>
          <w:vertAlign w:val="subscript"/>
          <w:lang w:val="en-GB"/>
        </w:rPr>
        <w:t>2</w:t>
      </w:r>
      <w:r w:rsidR="004F63A7" w:rsidRPr="00042923">
        <w:rPr>
          <w:lang w:val="en-GB"/>
        </w:rPr>
        <w:t xml:space="preserve"> to stimulate sperm oxidative stress </w:t>
      </w:r>
      <w:r w:rsidR="004F63A7" w:rsidRPr="00042923">
        <w:rPr>
          <w:lang w:val="en-GB"/>
        </w:rPr>
        <w:fldChar w:fldCharType="begin" w:fldLock="1"/>
      </w:r>
      <w:r w:rsidR="00CA79B0">
        <w:rPr>
          <w:lang w:val="en-GB"/>
        </w:rPr>
        <w:instrText>ADDIN CSL_CITATION {"citationItems":[{"id":"ITEM-1","itemData":{"DOI":"10.1155/2016/8213071","ISSN":"1942-0900","abstract":"Our study aimed to assess the impact of sperm oxidative stress on embryo development by means of a dose-dependent model. In experiment 1, straws from five bulls were subjected to incubation with increasing H 2 O 2 doses (0, 12.5, 25, and 50 μ M). Motility parameters were evaluated by Computed Assisted System Analysis (CASA). Experiment 2 was designed to study a high (50 μ M) and low dose (12.5 μ M) of H 2 O 2 compared to a control (0 μ M). Samples were incubated and further used for in vitro fertilization. Analyses of motility (CASA), oxidative status (CellROX green and 2’-7’ dichlorofluorescein diacetate), mitochondrial potential (JC-1), chromatin integrity (AO), and sperm capacitation status (chlortetracycline) were performed. Embryos were evaluated based on fast cleavage (30 h.p.i.), cleavage ( D = 3 ), development ( D = 5 ), and blastocyst rates ( D = 8 ). We observed a dose-dependent deleterious effect of H 2 O 2 on motility and increase on the percentages of positive cells for CellROX green, capacitated sperm, and AO. A decrease on cleavage and blastocyst rates was observed as H 2 O 2 increased. Also, we detected a blockage on embryo development. We concluded that sperm when exposed to oxidative environment presents impaired motility traits, prooxidative status, and premature capacitation; such alterations resulting in embryo development fail.","author":[{"dropping-particle":"","family":"Castro","given":"Letícia S.","non-dropping-particle":"de","parse-names":false,"suffix":""},{"dropping-particle":"","family":"Assis","given":"Patrícia M.","non-dropping-particle":"de","parse-names":false,"suffix":""},{"dropping-particle":"","family":"Siqueira","given":"Adriano F. P.","non-dropping-particle":"","parse-names":false,"suffix":""},{"dropping-particle":"","family":"Hamilton","given":"Thais R. S.","non-dropping-particle":"","parse-names":false,"suffix":""},{"dropping-particle":"","family":"Mendes","given":"Camilla M.","non-dropping-particle":"","parse-names":false,"suffix":""},{"dropping-particle":"","family":"Losano","given":"João D. A.","non-dropping-particle":"","parse-names":false,"suffix":""},{"dropping-particle":"","family":"Nichi","given":"Marcílio","non-dropping-particle":"","parse-names":false,"suffix":""},{"dropping-particle":"","family":"Visintin","given":"José A.","non-dropping-particle":"","parse-names":false,"suffix":""},{"dropping-particle":"","family":"Assumpção","given":"Mayra E. O. A.","non-dropping-particle":"","parse-names":false,"suffix":""}],"container-title":"Oxidative Medicine and Cellular Longevity","id":"ITEM-1","issued":{"date-parts":[["2016"]]},"page":"1-12","title":"Sperm Oxidative Stress Is Detrimental to Embryo Development: A Dose-Dependent Study Model and a New and More Sensitive Oxidative Status Evaluation","type":"article-journal","volume":"2016"},"uris":["http://www.mendeley.com/documents/?uuid=db89b365-9e99-45f1-9a1c-2c6f611de10c"]}],"mendeley":{"formattedCitation":"(&lt;i&gt;48&lt;/i&gt;)","plainTextFormattedCitation":"(48)","previouslyFormattedCitation":"(&lt;i&gt;48&lt;/i&gt;)"},"properties":{"noteIndex":0},"schema":"https://github.com/citation-style-language/schema/raw/master/csl-citation.json"}</w:instrText>
      </w:r>
      <w:r w:rsidR="004F63A7" w:rsidRPr="00042923">
        <w:rPr>
          <w:lang w:val="en-GB"/>
        </w:rPr>
        <w:fldChar w:fldCharType="separate"/>
      </w:r>
      <w:r w:rsidR="00EF196E" w:rsidRPr="00EF196E">
        <w:rPr>
          <w:noProof/>
          <w:lang w:val="en-GB"/>
        </w:rPr>
        <w:t>(</w:t>
      </w:r>
      <w:r w:rsidR="00EF196E" w:rsidRPr="00EF196E">
        <w:rPr>
          <w:i/>
          <w:noProof/>
          <w:lang w:val="en-GB"/>
        </w:rPr>
        <w:t>48</w:t>
      </w:r>
      <w:r w:rsidR="00EF196E" w:rsidRPr="00EF196E">
        <w:rPr>
          <w:noProof/>
          <w:lang w:val="en-GB"/>
        </w:rPr>
        <w:t>)</w:t>
      </w:r>
      <w:r w:rsidR="004F63A7" w:rsidRPr="00042923">
        <w:rPr>
          <w:lang w:val="en-GB"/>
        </w:rPr>
        <w:fldChar w:fldCharType="end"/>
      </w:r>
      <w:r w:rsidR="00CA79B0">
        <w:rPr>
          <w:lang w:val="en-GB"/>
        </w:rPr>
        <w:t>.</w:t>
      </w:r>
      <w:r w:rsidR="00C403EC" w:rsidRPr="00042923">
        <w:rPr>
          <w:lang w:val="en-GB"/>
        </w:rPr>
        <w:t xml:space="preserve"> Sperm </w:t>
      </w:r>
      <w:r w:rsidR="004F63A7">
        <w:rPr>
          <w:lang w:val="en-GB"/>
        </w:rPr>
        <w:t>were</w:t>
      </w:r>
      <w:ins w:id="595" w:author="mnoonan" w:date="2022-08-26T12:47:00Z">
        <w:r w:rsidR="004869B2">
          <w:rPr>
            <w:lang w:val="en-GB"/>
          </w:rPr>
          <w:t xml:space="preserve"> then</w:t>
        </w:r>
      </w:ins>
      <w:r w:rsidR="004F63A7" w:rsidRPr="00042923">
        <w:rPr>
          <w:lang w:val="en-GB"/>
        </w:rPr>
        <w:t xml:space="preserve"> </w:t>
      </w:r>
      <w:r w:rsidR="00C403EC" w:rsidRPr="00042923">
        <w:rPr>
          <w:lang w:val="en-GB"/>
        </w:rPr>
        <w:t>incubated at 38.5ºC in a humidified atmosphere of 5% CO</w:t>
      </w:r>
      <w:r w:rsidR="00C403EC" w:rsidRPr="00042923">
        <w:rPr>
          <w:vertAlign w:val="subscript"/>
          <w:lang w:val="en-GB"/>
        </w:rPr>
        <w:t>2</w:t>
      </w:r>
      <w:r w:rsidR="00C403EC" w:rsidRPr="00042923">
        <w:rPr>
          <w:lang w:val="en-GB"/>
        </w:rPr>
        <w:t xml:space="preserve"> and 95% O</w:t>
      </w:r>
      <w:r w:rsidR="00C403EC" w:rsidRPr="00042923">
        <w:rPr>
          <w:vertAlign w:val="subscript"/>
          <w:lang w:val="en-GB"/>
        </w:rPr>
        <w:t xml:space="preserve">2 </w:t>
      </w:r>
      <w:r w:rsidR="00C403EC" w:rsidRPr="00042923">
        <w:rPr>
          <w:lang w:val="en-GB"/>
        </w:rPr>
        <w:t xml:space="preserve">for 3 h. Every 30 min, a 5 </w:t>
      </w:r>
      <w:proofErr w:type="spellStart"/>
      <w:r w:rsidR="00C403EC" w:rsidRPr="00042923">
        <w:rPr>
          <w:lang w:val="en-GB"/>
        </w:rPr>
        <w:t>μL</w:t>
      </w:r>
      <w:proofErr w:type="spellEnd"/>
      <w:r w:rsidR="00C403EC" w:rsidRPr="00042923">
        <w:rPr>
          <w:lang w:val="en-GB"/>
        </w:rPr>
        <w:t xml:space="preserve"> aliquot was taken and mounted in a RT slide and cover slip. Slides were </w:t>
      </w:r>
      <w:del w:id="596" w:author="mnoonan" w:date="2022-08-26T12:47:00Z">
        <w:r w:rsidR="00C403EC" w:rsidRPr="00042923" w:rsidDel="004869B2">
          <w:rPr>
            <w:lang w:val="en-GB"/>
          </w:rPr>
          <w:delText xml:space="preserve">let </w:delText>
        </w:r>
      </w:del>
      <w:ins w:id="597" w:author="mnoonan" w:date="2022-08-26T12:47:00Z">
        <w:r w:rsidR="004869B2">
          <w:rPr>
            <w:lang w:val="en-GB"/>
          </w:rPr>
          <w:t>allowed</w:t>
        </w:r>
        <w:r w:rsidR="004869B2" w:rsidRPr="00042923">
          <w:rPr>
            <w:lang w:val="en-GB"/>
          </w:rPr>
          <w:t xml:space="preserve"> </w:t>
        </w:r>
      </w:ins>
      <w:r w:rsidR="00C403EC" w:rsidRPr="00042923">
        <w:rPr>
          <w:lang w:val="en-GB"/>
        </w:rPr>
        <w:t xml:space="preserve">to cool down </w:t>
      </w:r>
      <w:ins w:id="598" w:author="mnoonan" w:date="2022-08-26T12:47:00Z">
        <w:r w:rsidR="004869B2">
          <w:rPr>
            <w:lang w:val="en-GB"/>
          </w:rPr>
          <w:t xml:space="preserve">at room temperature </w:t>
        </w:r>
      </w:ins>
      <w:r w:rsidR="00C403EC" w:rsidRPr="00042923">
        <w:rPr>
          <w:lang w:val="en-GB"/>
        </w:rPr>
        <w:t xml:space="preserve">for 1 min (to </w:t>
      </w:r>
      <w:del w:id="599" w:author="mnoonan" w:date="2022-08-26T12:48:00Z">
        <w:r w:rsidR="00C403EC" w:rsidRPr="00042923" w:rsidDel="004869B2">
          <w:rPr>
            <w:lang w:val="en-GB"/>
          </w:rPr>
          <w:lastRenderedPageBreak/>
          <w:delText xml:space="preserve">stop </w:delText>
        </w:r>
      </w:del>
      <w:ins w:id="600" w:author="mnoonan" w:date="2022-08-26T12:48:00Z">
        <w:r w:rsidR="004869B2">
          <w:rPr>
            <w:lang w:val="en-GB"/>
          </w:rPr>
          <w:t>reduce</w:t>
        </w:r>
        <w:r w:rsidR="004869B2" w:rsidRPr="00042923">
          <w:rPr>
            <w:lang w:val="en-GB"/>
          </w:rPr>
          <w:t xml:space="preserve"> </w:t>
        </w:r>
      </w:ins>
      <w:r w:rsidR="00C403EC" w:rsidRPr="00042923">
        <w:rPr>
          <w:lang w:val="en-GB"/>
        </w:rPr>
        <w:t xml:space="preserve">sperm movement) and images were taken using an EVOS M7000 fluorescence microscope using </w:t>
      </w:r>
      <w:r w:rsidR="0098249C" w:rsidRPr="00042923">
        <w:rPr>
          <w:lang w:val="en-GB"/>
        </w:rPr>
        <w:t>×</w:t>
      </w:r>
      <w:r w:rsidR="00C403EC" w:rsidRPr="00042923">
        <w:rPr>
          <w:lang w:val="en-GB"/>
        </w:rPr>
        <w:t xml:space="preserve">20 NA 0.45. At least 100 sperm cells were counted, and midpiece </w:t>
      </w:r>
      <w:proofErr w:type="spellStart"/>
      <w:r w:rsidR="00C403EC" w:rsidRPr="00042923">
        <w:rPr>
          <w:lang w:val="en-GB"/>
        </w:rPr>
        <w:t>CellRox</w:t>
      </w:r>
      <w:proofErr w:type="spellEnd"/>
      <w:r w:rsidR="00C403EC" w:rsidRPr="00042923">
        <w:rPr>
          <w:lang w:val="en-GB"/>
        </w:rPr>
        <w:t>™ stained sperm were considered positive.</w:t>
      </w:r>
    </w:p>
    <w:p w14:paraId="43292316" w14:textId="77777777" w:rsidR="0018028B" w:rsidRPr="00042923" w:rsidRDefault="0018028B" w:rsidP="0018028B">
      <w:pPr>
        <w:pStyle w:val="Paragraph"/>
        <w:ind w:firstLine="0"/>
        <w:rPr>
          <w:b/>
          <w:bCs/>
          <w:lang w:val="en-GB"/>
        </w:rPr>
      </w:pPr>
    </w:p>
    <w:p w14:paraId="4508746C" w14:textId="3AC316EC" w:rsidR="0018028B" w:rsidRPr="00042923" w:rsidRDefault="0018028B" w:rsidP="0018028B">
      <w:pPr>
        <w:pStyle w:val="Paragraph"/>
        <w:ind w:firstLine="0"/>
        <w:rPr>
          <w:b/>
          <w:bCs/>
          <w:lang w:val="en-GB"/>
        </w:rPr>
      </w:pPr>
      <w:r w:rsidRPr="00042923">
        <w:rPr>
          <w:b/>
          <w:bCs/>
          <w:lang w:val="en-GB"/>
        </w:rPr>
        <w:t xml:space="preserve">Confocal Raman spectroscopy of isolated microparticles and </w:t>
      </w:r>
      <w:r w:rsidR="007E3E39">
        <w:rPr>
          <w:b/>
          <w:bCs/>
          <w:lang w:val="en-GB"/>
        </w:rPr>
        <w:t>polystyrene</w:t>
      </w:r>
      <w:r w:rsidR="007E3E39" w:rsidRPr="00042923">
        <w:rPr>
          <w:b/>
          <w:bCs/>
          <w:lang w:val="en-GB"/>
        </w:rPr>
        <w:t xml:space="preserve"> </w:t>
      </w:r>
      <w:r w:rsidRPr="00042923">
        <w:rPr>
          <w:b/>
          <w:bCs/>
          <w:lang w:val="en-GB"/>
        </w:rPr>
        <w:t>beads</w:t>
      </w:r>
    </w:p>
    <w:p w14:paraId="70673E74" w14:textId="7EE26E56" w:rsidR="0018028B" w:rsidRPr="00042923" w:rsidRDefault="0018028B" w:rsidP="00CA79B0">
      <w:pPr>
        <w:pStyle w:val="Paragraph"/>
        <w:ind w:firstLine="0"/>
        <w:rPr>
          <w:bCs/>
          <w:lang w:val="en-GB"/>
        </w:rPr>
      </w:pPr>
      <w:r w:rsidRPr="00042923">
        <w:rPr>
          <w:bCs/>
          <w:lang w:val="en-GB"/>
        </w:rPr>
        <w:t xml:space="preserve">A confocal Raman (alpha300 R, </w:t>
      </w:r>
      <w:proofErr w:type="spellStart"/>
      <w:r w:rsidRPr="00042923">
        <w:rPr>
          <w:bCs/>
          <w:lang w:val="en-GB"/>
        </w:rPr>
        <w:t>WITec</w:t>
      </w:r>
      <w:proofErr w:type="spellEnd"/>
      <w:r w:rsidRPr="00042923">
        <w:rPr>
          <w:bCs/>
          <w:lang w:val="en-GB"/>
        </w:rPr>
        <w:t xml:space="preserve">, Germany) with a spectrometer (UHTS 300, </w:t>
      </w:r>
      <w:proofErr w:type="spellStart"/>
      <w:r w:rsidRPr="00042923">
        <w:rPr>
          <w:bCs/>
          <w:lang w:val="en-GB"/>
        </w:rPr>
        <w:t>WITec</w:t>
      </w:r>
      <w:proofErr w:type="spellEnd"/>
      <w:r w:rsidRPr="00042923">
        <w:rPr>
          <w:bCs/>
          <w:lang w:val="en-GB"/>
        </w:rPr>
        <w:t xml:space="preserve">, Germany), and a 532 nm laser was used for the characterization of the microplastics. The microscope was operated by using the Control Five software, and the acquired data </w:t>
      </w:r>
      <w:del w:id="601" w:author="mnoonan" w:date="2022-08-26T12:48:00Z">
        <w:r w:rsidRPr="00042923" w:rsidDel="00154CEC">
          <w:rPr>
            <w:bCs/>
            <w:lang w:val="en-GB"/>
          </w:rPr>
          <w:delText xml:space="preserve">was </w:delText>
        </w:r>
      </w:del>
      <w:ins w:id="602" w:author="mnoonan" w:date="2022-08-26T12:48:00Z">
        <w:r w:rsidR="00154CEC">
          <w:rPr>
            <w:bCs/>
            <w:lang w:val="en-GB"/>
          </w:rPr>
          <w:t>were</w:t>
        </w:r>
        <w:r w:rsidR="00154CEC" w:rsidRPr="00042923">
          <w:rPr>
            <w:bCs/>
            <w:lang w:val="en-GB"/>
          </w:rPr>
          <w:t xml:space="preserve"> </w:t>
        </w:r>
      </w:ins>
      <w:r w:rsidRPr="00042923">
        <w:rPr>
          <w:bCs/>
          <w:lang w:val="en-GB"/>
        </w:rPr>
        <w:t xml:space="preserve">processed by the Project Five software for compensation of background noise or cosmic radiation signal. Initially, the microscope was focused on the samples by using a </w:t>
      </w:r>
      <w:r w:rsidR="0098249C" w:rsidRPr="00042923">
        <w:rPr>
          <w:lang w:val="en-GB"/>
        </w:rPr>
        <w:t>×</w:t>
      </w:r>
      <w:r w:rsidRPr="00042923">
        <w:rPr>
          <w:bCs/>
          <w:lang w:val="en-GB"/>
        </w:rPr>
        <w:t xml:space="preserve">50 NA 0.75 Zeiss objective, and the whole area of the membrane was imaged using the ‘Area Stitching’ option and the Z-stack auto-focus. Then, the Particle Scout software was used to identify all the particles present in the imaged membrane. The Raman spectra of each identified particle was then measured with a </w:t>
      </w:r>
      <w:r w:rsidR="0098249C" w:rsidRPr="00042923">
        <w:rPr>
          <w:lang w:val="en-GB"/>
        </w:rPr>
        <w:t>×</w:t>
      </w:r>
      <w:r w:rsidRPr="00042923">
        <w:rPr>
          <w:bCs/>
          <w:lang w:val="en-GB"/>
        </w:rPr>
        <w:t xml:space="preserve">100 DIC NA 0.9 Zeiss objective, using an autofocus function, with a laser power of 10 mV, an accumulation of 4 and integration time of 0.45 s. The presence of microplastics was confirmed by matching the spectra found using the True Match- Integrated Raman Spectra Database Management software, with the S.T. Japan database (S.T. Japan Europe GmbH, Germany). Only matches with a value higher than 75% were considered for further analysis. </w:t>
      </w:r>
      <w:proofErr w:type="gramStart"/>
      <w:r w:rsidR="004927CF" w:rsidRPr="00042923">
        <w:rPr>
          <w:bCs/>
          <w:lang w:val="en-GB"/>
        </w:rPr>
        <w:t>Poly(</w:t>
      </w:r>
      <w:proofErr w:type="gramEnd"/>
      <w:r w:rsidR="004927CF" w:rsidRPr="00042923">
        <w:rPr>
          <w:bCs/>
          <w:lang w:val="en-GB"/>
        </w:rPr>
        <w:t xml:space="preserve">tetrafluoroethylene-co-perfluoro-(alkyl vinyl ether)) – PTFE – and </w:t>
      </w:r>
      <w:proofErr w:type="spellStart"/>
      <w:r w:rsidR="004927CF" w:rsidRPr="00042923">
        <w:rPr>
          <w:bCs/>
          <w:lang w:val="en-GB"/>
        </w:rPr>
        <w:t>Perfluoroalkoxy</w:t>
      </w:r>
      <w:proofErr w:type="spellEnd"/>
      <w:r w:rsidR="004927CF" w:rsidRPr="00042923">
        <w:rPr>
          <w:bCs/>
          <w:lang w:val="en-GB"/>
        </w:rPr>
        <w:t xml:space="preserve"> alkane – PFA – particles were excluded from the analysis, since they are components of the pore membrane used for imaging.</w:t>
      </w:r>
    </w:p>
    <w:p w14:paraId="40AC76E9" w14:textId="06EC39EA" w:rsidR="001422F4" w:rsidRPr="00042923" w:rsidRDefault="001422F4" w:rsidP="0018028B">
      <w:pPr>
        <w:pStyle w:val="Paragraph"/>
        <w:ind w:firstLine="0"/>
        <w:rPr>
          <w:bCs/>
          <w:lang w:val="en-GB"/>
        </w:rPr>
      </w:pPr>
      <w:r w:rsidRPr="00042923">
        <w:rPr>
          <w:bCs/>
          <w:lang w:val="en-GB"/>
        </w:rPr>
        <w:tab/>
        <w:t>All identified particles were classified as: 1) non-plastic related particle</w:t>
      </w:r>
      <w:ins w:id="603" w:author="mnoonan" w:date="2022-08-26T12:50:00Z">
        <w:r w:rsidR="00154CEC">
          <w:rPr>
            <w:bCs/>
            <w:lang w:val="en-GB"/>
          </w:rPr>
          <w:t>s</w:t>
        </w:r>
      </w:ins>
      <w:r w:rsidRPr="00042923">
        <w:rPr>
          <w:bCs/>
          <w:lang w:val="en-GB"/>
        </w:rPr>
        <w:t>; 2) plastic polymer</w:t>
      </w:r>
      <w:ins w:id="604" w:author="mnoonan" w:date="2022-08-26T12:50:00Z">
        <w:r w:rsidR="00154CEC">
          <w:rPr>
            <w:bCs/>
            <w:lang w:val="en-GB"/>
          </w:rPr>
          <w:t>s</w:t>
        </w:r>
      </w:ins>
      <w:del w:id="605" w:author="mnoonan" w:date="2022-08-26T12:49:00Z">
        <w:r w:rsidRPr="00042923" w:rsidDel="00154CEC">
          <w:rPr>
            <w:bCs/>
            <w:lang w:val="en-GB"/>
          </w:rPr>
          <w:delText xml:space="preserve"> (PP)</w:delText>
        </w:r>
      </w:del>
      <w:r w:rsidRPr="00042923">
        <w:rPr>
          <w:bCs/>
          <w:lang w:val="en-GB"/>
        </w:rPr>
        <w:t>; 3) plasticizer</w:t>
      </w:r>
      <w:ins w:id="606" w:author="mnoonan" w:date="2022-08-26T12:50:00Z">
        <w:r w:rsidR="00154CEC">
          <w:rPr>
            <w:bCs/>
            <w:lang w:val="en-GB"/>
          </w:rPr>
          <w:t>s</w:t>
        </w:r>
      </w:ins>
      <w:r w:rsidRPr="00042923">
        <w:rPr>
          <w:bCs/>
          <w:lang w:val="en-GB"/>
        </w:rPr>
        <w:t xml:space="preserve"> </w:t>
      </w:r>
      <w:del w:id="607" w:author="mnoonan" w:date="2022-08-26T12:50:00Z">
        <w:r w:rsidRPr="00042923" w:rsidDel="00154CEC">
          <w:rPr>
            <w:bCs/>
            <w:lang w:val="en-GB"/>
          </w:rPr>
          <w:delText>(PZ)</w:delText>
        </w:r>
      </w:del>
      <w:r w:rsidRPr="00042923">
        <w:rPr>
          <w:bCs/>
          <w:lang w:val="en-GB"/>
        </w:rPr>
        <w:t>; 4) pigment</w:t>
      </w:r>
      <w:ins w:id="608" w:author="mnoonan" w:date="2022-08-26T12:50:00Z">
        <w:r w:rsidR="00154CEC">
          <w:rPr>
            <w:bCs/>
            <w:lang w:val="en-GB"/>
          </w:rPr>
          <w:t>s</w:t>
        </w:r>
      </w:ins>
      <w:del w:id="609" w:author="mnoonan" w:date="2022-08-26T12:50:00Z">
        <w:r w:rsidRPr="00042923" w:rsidDel="00154CEC">
          <w:rPr>
            <w:bCs/>
            <w:lang w:val="en-GB"/>
          </w:rPr>
          <w:delText xml:space="preserve"> (PG)</w:delText>
        </w:r>
      </w:del>
      <w:r w:rsidRPr="00042923">
        <w:rPr>
          <w:bCs/>
          <w:lang w:val="en-GB"/>
        </w:rPr>
        <w:t>; 5) coating</w:t>
      </w:r>
      <w:ins w:id="610" w:author="mnoonan" w:date="2022-08-26T12:50:00Z">
        <w:r w:rsidR="00154CEC">
          <w:rPr>
            <w:bCs/>
            <w:lang w:val="en-GB"/>
          </w:rPr>
          <w:t>s</w:t>
        </w:r>
      </w:ins>
      <w:r w:rsidRPr="00042923">
        <w:rPr>
          <w:bCs/>
          <w:lang w:val="en-GB"/>
        </w:rPr>
        <w:t>, solvent</w:t>
      </w:r>
      <w:ins w:id="611" w:author="mnoonan" w:date="2022-08-26T12:50:00Z">
        <w:r w:rsidR="00154CEC">
          <w:rPr>
            <w:bCs/>
            <w:lang w:val="en-GB"/>
          </w:rPr>
          <w:t>s</w:t>
        </w:r>
      </w:ins>
      <w:r w:rsidRPr="00042923">
        <w:rPr>
          <w:bCs/>
          <w:lang w:val="en-GB"/>
        </w:rPr>
        <w:t xml:space="preserve"> or filler</w:t>
      </w:r>
      <w:ins w:id="612" w:author="mnoonan" w:date="2022-08-26T12:50:00Z">
        <w:r w:rsidR="00154CEC">
          <w:rPr>
            <w:bCs/>
            <w:lang w:val="en-GB"/>
          </w:rPr>
          <w:t>s</w:t>
        </w:r>
      </w:ins>
      <w:r w:rsidRPr="00042923">
        <w:rPr>
          <w:bCs/>
          <w:lang w:val="en-GB"/>
        </w:rPr>
        <w:t xml:space="preserve"> (CSF); and 6) unknown. </w:t>
      </w:r>
      <w:r w:rsidR="00D81594" w:rsidRPr="00042923">
        <w:rPr>
          <w:bCs/>
          <w:lang w:val="en-GB"/>
        </w:rPr>
        <w:t>D</w:t>
      </w:r>
      <w:r w:rsidRPr="00042923">
        <w:rPr>
          <w:bCs/>
          <w:lang w:val="en-GB"/>
        </w:rPr>
        <w:t xml:space="preserve">ata </w:t>
      </w:r>
      <w:r w:rsidR="00D81594" w:rsidRPr="00042923">
        <w:rPr>
          <w:bCs/>
          <w:lang w:val="en-GB"/>
        </w:rPr>
        <w:t>S</w:t>
      </w:r>
      <w:r w:rsidRPr="00042923">
        <w:rPr>
          <w:bCs/>
          <w:lang w:val="en-GB"/>
        </w:rPr>
        <w:t xml:space="preserve">1 shows a list of all identified particles and their classification. </w:t>
      </w:r>
      <w:r w:rsidR="00D261B9" w:rsidRPr="00042923">
        <w:rPr>
          <w:bCs/>
          <w:lang w:val="en-GB"/>
        </w:rPr>
        <w:t>Particle number was converted to weight by using the formula:</w:t>
      </w:r>
    </w:p>
    <w:p w14:paraId="06C3B784" w14:textId="03A368AB" w:rsidR="00D261B9" w:rsidRPr="00042923" w:rsidRDefault="00000000" w:rsidP="0018028B">
      <w:pPr>
        <w:pStyle w:val="Paragraph"/>
        <w:ind w:firstLine="0"/>
        <w:rPr>
          <w:bCs/>
          <w:lang w:val="en-GB"/>
        </w:rPr>
      </w:pPr>
      <m:oMathPara>
        <m:oMath>
          <m:sSub>
            <m:sSubPr>
              <m:ctrlPr>
                <w:rPr>
                  <w:rFonts w:ascii="Cambria Math" w:hAnsi="Cambria Math"/>
                  <w:bCs/>
                  <w:i/>
                  <w:lang w:val="en-GB"/>
                </w:rPr>
              </m:ctrlPr>
            </m:sSubPr>
            <m:e>
              <m:r>
                <w:rPr>
                  <w:rFonts w:ascii="Cambria Math" w:hAnsi="Cambria Math"/>
                  <w:lang w:val="en-GB"/>
                </w:rPr>
                <m:t>P</m:t>
              </m:r>
            </m:e>
            <m:sub>
              <m:r>
                <w:rPr>
                  <w:rFonts w:ascii="Cambria Math" w:hAnsi="Cambria Math"/>
                  <w:lang w:val="en-GB"/>
                </w:rPr>
                <m:t>w</m:t>
              </m:r>
            </m:sub>
          </m:sSub>
          <m:r>
            <w:rPr>
              <w:rFonts w:ascii="Cambria Math" w:hAnsi="Cambria Math"/>
              <w:lang w:val="en-GB"/>
            </w:rPr>
            <m:t>= ρ×v</m:t>
          </m:r>
        </m:oMath>
      </m:oMathPara>
    </w:p>
    <w:p w14:paraId="740C2778" w14:textId="7EA26137" w:rsidR="00D261B9" w:rsidRPr="00042923" w:rsidRDefault="00DE1D5C" w:rsidP="00DE1D5C">
      <w:pPr>
        <w:pStyle w:val="Paragraph"/>
        <w:rPr>
          <w:bCs/>
          <w:lang w:val="en-GB"/>
        </w:rPr>
      </w:pPr>
      <w:r w:rsidRPr="00042923">
        <w:rPr>
          <w:bCs/>
          <w:lang w:val="en-GB"/>
        </w:rPr>
        <w:t>w</w:t>
      </w:r>
      <w:r w:rsidR="00D261B9" w:rsidRPr="00042923">
        <w:rPr>
          <w:bCs/>
          <w:lang w:val="en-GB"/>
        </w:rPr>
        <w:t>here P</w:t>
      </w:r>
      <w:r w:rsidR="00D261B9" w:rsidRPr="00042923">
        <w:rPr>
          <w:bCs/>
          <w:vertAlign w:val="subscript"/>
          <w:lang w:val="en-GB"/>
        </w:rPr>
        <w:t>w</w:t>
      </w:r>
      <w:r w:rsidR="00D261B9" w:rsidRPr="00042923">
        <w:rPr>
          <w:bCs/>
          <w:lang w:val="en-GB"/>
        </w:rPr>
        <w:t xml:space="preserve"> is particle weight, </w:t>
      </w:r>
      <w:r w:rsidR="00D261B9" w:rsidRPr="00042923">
        <w:rPr>
          <w:bCs/>
          <w:i/>
          <w:iCs/>
          <w:lang w:val="en-GB"/>
        </w:rPr>
        <w:sym w:font="Symbol" w:char="F072"/>
      </w:r>
      <w:r w:rsidR="00D261B9" w:rsidRPr="00042923">
        <w:rPr>
          <w:bCs/>
          <w:lang w:val="en-GB"/>
        </w:rPr>
        <w:t xml:space="preserve"> is the particle density and </w:t>
      </w:r>
      <w:r w:rsidR="00D261B9" w:rsidRPr="00042923">
        <w:rPr>
          <w:bCs/>
          <w:i/>
          <w:iCs/>
          <w:lang w:val="en-GB"/>
        </w:rPr>
        <w:t>v</w:t>
      </w:r>
      <w:r w:rsidR="00D261B9" w:rsidRPr="00042923">
        <w:rPr>
          <w:bCs/>
          <w:lang w:val="en-GB"/>
        </w:rPr>
        <w:t xml:space="preserve"> </w:t>
      </w:r>
      <w:proofErr w:type="gramStart"/>
      <w:r w:rsidR="00D261B9" w:rsidRPr="00042923">
        <w:rPr>
          <w:bCs/>
          <w:lang w:val="en-GB"/>
        </w:rPr>
        <w:t>is</w:t>
      </w:r>
      <w:proofErr w:type="gramEnd"/>
      <w:r w:rsidR="00D261B9" w:rsidRPr="00042923">
        <w:rPr>
          <w:bCs/>
          <w:lang w:val="en-GB"/>
        </w:rPr>
        <w:t xml:space="preserve"> the particle volume.</w:t>
      </w:r>
      <w:r w:rsidRPr="00042923">
        <w:rPr>
          <w:bCs/>
          <w:lang w:val="en-GB"/>
        </w:rPr>
        <w:t xml:space="preserve"> </w:t>
      </w:r>
      <w:r w:rsidR="0015638C" w:rsidRPr="00042923">
        <w:rPr>
          <w:bCs/>
          <w:lang w:val="en-GB"/>
        </w:rPr>
        <w:t>S</w:t>
      </w:r>
      <w:r w:rsidR="00FF6106" w:rsidRPr="00042923">
        <w:rPr>
          <w:bCs/>
          <w:lang w:val="en-GB"/>
        </w:rPr>
        <w:t>ee Table S1 f</w:t>
      </w:r>
      <w:r w:rsidRPr="00042923">
        <w:rPr>
          <w:bCs/>
          <w:lang w:val="en-GB"/>
        </w:rPr>
        <w:t xml:space="preserve">or </w:t>
      </w:r>
      <w:del w:id="613" w:author="mnoonan" w:date="2022-08-26T12:50:00Z">
        <w:r w:rsidR="00FF6106" w:rsidRPr="00042923" w:rsidDel="00154CEC">
          <w:rPr>
            <w:bCs/>
            <w:lang w:val="en-GB"/>
          </w:rPr>
          <w:delText xml:space="preserve">data </w:delText>
        </w:r>
      </w:del>
      <w:ins w:id="614" w:author="mnoonan" w:date="2022-08-26T12:50:00Z">
        <w:r w:rsidR="00154CEC">
          <w:rPr>
            <w:bCs/>
            <w:lang w:val="en-GB"/>
          </w:rPr>
          <w:t>full information</w:t>
        </w:r>
        <w:r w:rsidR="00154CEC" w:rsidRPr="00042923">
          <w:rPr>
            <w:bCs/>
            <w:lang w:val="en-GB"/>
          </w:rPr>
          <w:t xml:space="preserve"> </w:t>
        </w:r>
      </w:ins>
      <w:r w:rsidR="00FF6106" w:rsidRPr="00042923">
        <w:rPr>
          <w:bCs/>
          <w:lang w:val="en-GB"/>
        </w:rPr>
        <w:t>on</w:t>
      </w:r>
      <w:r w:rsidRPr="00042923">
        <w:rPr>
          <w:bCs/>
          <w:lang w:val="en-GB"/>
        </w:rPr>
        <w:t xml:space="preserve"> </w:t>
      </w:r>
      <w:r w:rsidR="00FF6106" w:rsidRPr="00042923">
        <w:rPr>
          <w:bCs/>
          <w:lang w:val="en-GB"/>
        </w:rPr>
        <w:t xml:space="preserve">the </w:t>
      </w:r>
      <w:r w:rsidRPr="00042923">
        <w:rPr>
          <w:bCs/>
          <w:lang w:val="en-GB"/>
        </w:rPr>
        <w:t xml:space="preserve">density of the particles </w:t>
      </w:r>
      <w:r w:rsidR="00CA79B0" w:rsidRPr="00042923">
        <w:rPr>
          <w:bCs/>
          <w:lang w:val="en-GB"/>
        </w:rPr>
        <w:t>analysed</w:t>
      </w:r>
      <w:r w:rsidRPr="00042923">
        <w:rPr>
          <w:bCs/>
          <w:lang w:val="en-GB"/>
        </w:rPr>
        <w:t xml:space="preserve"> </w:t>
      </w:r>
      <w:r w:rsidR="00D81594" w:rsidRPr="00042923">
        <w:rPr>
          <w:bCs/>
          <w:lang w:val="en-GB"/>
        </w:rPr>
        <w:t>here</w:t>
      </w:r>
      <w:r w:rsidRPr="00042923">
        <w:rPr>
          <w:bCs/>
          <w:lang w:val="en-GB"/>
        </w:rPr>
        <w:t>.</w:t>
      </w:r>
    </w:p>
    <w:p w14:paraId="2B49387E" w14:textId="39EF9CFA" w:rsidR="0018028B" w:rsidRPr="00042923" w:rsidRDefault="0018028B" w:rsidP="0018028B">
      <w:pPr>
        <w:pStyle w:val="Paragraph"/>
        <w:ind w:firstLine="0"/>
        <w:rPr>
          <w:bCs/>
          <w:lang w:val="en-GB"/>
        </w:rPr>
      </w:pPr>
      <w:r w:rsidRPr="00042923">
        <w:rPr>
          <w:bCs/>
          <w:lang w:val="en-GB"/>
        </w:rPr>
        <w:tab/>
      </w:r>
      <w:r w:rsidR="00FF6106" w:rsidRPr="00042923">
        <w:rPr>
          <w:bCs/>
          <w:lang w:val="en-GB"/>
        </w:rPr>
        <w:t>To</w:t>
      </w:r>
      <w:r w:rsidRPr="00042923">
        <w:rPr>
          <w:bCs/>
          <w:lang w:val="en-GB"/>
        </w:rPr>
        <w:t xml:space="preserve"> </w:t>
      </w:r>
      <w:r w:rsidR="00FF6106" w:rsidRPr="00042923">
        <w:rPr>
          <w:bCs/>
          <w:lang w:val="en-GB"/>
        </w:rPr>
        <w:t>de</w:t>
      </w:r>
      <w:r w:rsidR="004F57B5" w:rsidRPr="00042923">
        <w:rPr>
          <w:bCs/>
          <w:lang w:val="en-GB"/>
        </w:rPr>
        <w:t>t</w:t>
      </w:r>
      <w:r w:rsidR="00FF6106" w:rsidRPr="00042923">
        <w:rPr>
          <w:bCs/>
          <w:lang w:val="en-GB"/>
        </w:rPr>
        <w:t>ermine</w:t>
      </w:r>
      <w:r w:rsidRPr="00042923">
        <w:rPr>
          <w:bCs/>
          <w:lang w:val="en-GB"/>
        </w:rPr>
        <w:t xml:space="preserve"> </w:t>
      </w:r>
      <w:r w:rsidR="001422F4" w:rsidRPr="00042923">
        <w:rPr>
          <w:bCs/>
          <w:lang w:val="en-GB"/>
        </w:rPr>
        <w:t xml:space="preserve">the </w:t>
      </w:r>
      <w:ins w:id="615" w:author="mnoonan" w:date="2022-08-26T12:51:00Z">
        <w:r w:rsidR="00154CEC">
          <w:rPr>
            <w:bCs/>
            <w:lang w:val="en-GB"/>
          </w:rPr>
          <w:t xml:space="preserve">potential source of </w:t>
        </w:r>
      </w:ins>
      <w:del w:id="616" w:author="mnoonan" w:date="2022-08-26T12:51:00Z">
        <w:r w:rsidRPr="00042923" w:rsidDel="00154CEC">
          <w:rPr>
            <w:bCs/>
            <w:lang w:val="en-GB"/>
          </w:rPr>
          <w:delText>PS</w:delText>
        </w:r>
      </w:del>
      <w:ins w:id="617" w:author="mnoonan" w:date="2022-08-26T12:52:00Z">
        <w:r w:rsidR="00154CEC">
          <w:rPr>
            <w:bCs/>
            <w:lang w:val="en-GB"/>
          </w:rPr>
          <w:t xml:space="preserve">the </w:t>
        </w:r>
      </w:ins>
      <w:del w:id="618" w:author="mnoonan" w:date="2022-08-26T12:51:00Z">
        <w:r w:rsidRPr="00042923" w:rsidDel="00154CEC">
          <w:rPr>
            <w:bCs/>
            <w:lang w:val="en-GB"/>
          </w:rPr>
          <w:delText xml:space="preserve"> </w:delText>
        </w:r>
      </w:del>
      <w:del w:id="619" w:author="mnoonan" w:date="2022-08-26T12:52:00Z">
        <w:r w:rsidRPr="00042923" w:rsidDel="00154CEC">
          <w:rPr>
            <w:bCs/>
            <w:lang w:val="en-GB"/>
          </w:rPr>
          <w:delText xml:space="preserve">nature of </w:delText>
        </w:r>
      </w:del>
      <w:ins w:id="620" w:author="mnoonan" w:date="2022-08-26T12:51:00Z">
        <w:r w:rsidR="00154CEC" w:rsidRPr="00042923">
          <w:rPr>
            <w:lang w:val="en-GB"/>
          </w:rPr>
          <w:t>0.3</w:t>
        </w:r>
        <w:r w:rsidR="00154CEC">
          <w:rPr>
            <w:lang w:val="en-GB"/>
          </w:rPr>
          <w:t xml:space="preserve"> </w:t>
        </w:r>
        <w:proofErr w:type="spellStart"/>
        <w:r w:rsidR="00154CEC" w:rsidRPr="00042923">
          <w:rPr>
            <w:lang w:val="en-GB"/>
          </w:rPr>
          <w:t>μm</w:t>
        </w:r>
        <w:proofErr w:type="spellEnd"/>
        <w:r w:rsidR="00154CEC" w:rsidRPr="00042923" w:rsidDel="00711AE7">
          <w:rPr>
            <w:lang w:val="en-GB"/>
          </w:rPr>
          <w:t xml:space="preserve"> </w:t>
        </w:r>
      </w:ins>
      <w:del w:id="621" w:author="mnoonan" w:date="2022-08-26T12:51:00Z">
        <w:r w:rsidRPr="00042923" w:rsidDel="00154CEC">
          <w:rPr>
            <w:bCs/>
            <w:lang w:val="en-GB"/>
          </w:rPr>
          <w:delText xml:space="preserve">B0.3 </w:delText>
        </w:r>
      </w:del>
      <w:r w:rsidRPr="00042923">
        <w:rPr>
          <w:bCs/>
          <w:lang w:val="en-GB"/>
        </w:rPr>
        <w:t xml:space="preserve">and </w:t>
      </w:r>
      <w:ins w:id="622" w:author="mnoonan" w:date="2022-08-26T12:51:00Z">
        <w:r w:rsidR="00154CEC">
          <w:rPr>
            <w:lang w:val="en-GB"/>
          </w:rPr>
          <w:t>1</w:t>
        </w:r>
        <w:r w:rsidR="00154CEC" w:rsidRPr="00042923">
          <w:rPr>
            <w:lang w:val="en-GB"/>
          </w:rPr>
          <w:t>.</w:t>
        </w:r>
        <w:r w:rsidR="00154CEC">
          <w:rPr>
            <w:lang w:val="en-GB"/>
          </w:rPr>
          <w:t xml:space="preserve">1 </w:t>
        </w:r>
        <w:proofErr w:type="spellStart"/>
        <w:r w:rsidR="00154CEC" w:rsidRPr="00042923">
          <w:rPr>
            <w:lang w:val="en-GB"/>
          </w:rPr>
          <w:t>μm</w:t>
        </w:r>
        <w:proofErr w:type="spellEnd"/>
        <w:r w:rsidR="00154CEC" w:rsidRPr="00042923" w:rsidDel="00711AE7">
          <w:rPr>
            <w:lang w:val="en-GB"/>
          </w:rPr>
          <w:t xml:space="preserve"> </w:t>
        </w:r>
      </w:ins>
      <w:ins w:id="623" w:author="mnoonan" w:date="2022-08-26T12:52:00Z">
        <w:r w:rsidR="00154CEC">
          <w:rPr>
            <w:lang w:val="en-GB"/>
          </w:rPr>
          <w:t xml:space="preserve">polystyrene beads </w:t>
        </w:r>
      </w:ins>
      <w:del w:id="624" w:author="mnoonan" w:date="2022-08-26T12:51:00Z">
        <w:r w:rsidRPr="00042923" w:rsidDel="00154CEC">
          <w:rPr>
            <w:bCs/>
            <w:lang w:val="en-GB"/>
          </w:rPr>
          <w:delText xml:space="preserve">B1.1 </w:delText>
        </w:r>
      </w:del>
      <w:r w:rsidRPr="00042923">
        <w:rPr>
          <w:bCs/>
          <w:lang w:val="en-GB"/>
        </w:rPr>
        <w:t xml:space="preserve">attached to sperm cells, the Raman spectra of identified </w:t>
      </w:r>
      <w:ins w:id="625" w:author="mnoonan" w:date="2022-08-26T12:52:00Z">
        <w:r w:rsidR="00154CEC">
          <w:rPr>
            <w:lang w:val="en-GB"/>
          </w:rPr>
          <w:t xml:space="preserve">polystyrene </w:t>
        </w:r>
      </w:ins>
      <w:del w:id="626" w:author="mnoonan" w:date="2022-08-26T12:52:00Z">
        <w:r w:rsidRPr="00042923" w:rsidDel="00154CEC">
          <w:rPr>
            <w:bCs/>
            <w:lang w:val="en-GB"/>
          </w:rPr>
          <w:delText xml:space="preserve">PS </w:delText>
        </w:r>
      </w:del>
      <w:r w:rsidRPr="00042923">
        <w:rPr>
          <w:bCs/>
          <w:lang w:val="en-GB"/>
        </w:rPr>
        <w:t>bead</w:t>
      </w:r>
      <w:r w:rsidR="001422F4" w:rsidRPr="00042923">
        <w:rPr>
          <w:bCs/>
          <w:lang w:val="en-GB"/>
        </w:rPr>
        <w:t>s</w:t>
      </w:r>
      <w:r w:rsidRPr="00042923">
        <w:rPr>
          <w:bCs/>
          <w:lang w:val="en-GB"/>
        </w:rPr>
        <w:t xml:space="preserve"> was measured with a </w:t>
      </w:r>
      <w:r w:rsidR="0098249C" w:rsidRPr="00042923">
        <w:rPr>
          <w:lang w:val="en-GB"/>
        </w:rPr>
        <w:t>×</w:t>
      </w:r>
      <w:r w:rsidRPr="00042923">
        <w:rPr>
          <w:bCs/>
          <w:lang w:val="en-GB"/>
        </w:rPr>
        <w:t xml:space="preserve">100 DIC NA 0.9 Zeiss objective, with a laser power of 5 mV, an accumulation of 10 and integration time of 0.5 s. </w:t>
      </w:r>
      <w:commentRangeStart w:id="627"/>
      <w:r w:rsidRPr="00042923">
        <w:rPr>
          <w:bCs/>
          <w:lang w:val="en-GB"/>
        </w:rPr>
        <w:t xml:space="preserve">The </w:t>
      </w:r>
      <w:ins w:id="628" w:author="mnoonan" w:date="2022-08-26T12:52:00Z">
        <w:r w:rsidR="00154CEC">
          <w:rPr>
            <w:lang w:val="en-GB"/>
          </w:rPr>
          <w:t xml:space="preserve">polystyrene </w:t>
        </w:r>
      </w:ins>
      <w:del w:id="629" w:author="mnoonan" w:date="2022-08-26T12:52:00Z">
        <w:r w:rsidRPr="00042923" w:rsidDel="00154CEC">
          <w:rPr>
            <w:bCs/>
            <w:lang w:val="en-GB"/>
          </w:rPr>
          <w:delText xml:space="preserve">PS </w:delText>
        </w:r>
      </w:del>
      <w:r w:rsidRPr="00042923">
        <w:rPr>
          <w:bCs/>
          <w:lang w:val="en-GB"/>
        </w:rPr>
        <w:t xml:space="preserve">nature of the beads </w:t>
      </w:r>
      <w:commentRangeEnd w:id="627"/>
      <w:r w:rsidR="00154CEC">
        <w:rPr>
          <w:rStyle w:val="CommentReference"/>
        </w:rPr>
        <w:commentReference w:id="627"/>
      </w:r>
      <w:r w:rsidRPr="00042923">
        <w:rPr>
          <w:bCs/>
          <w:lang w:val="en-GB"/>
        </w:rPr>
        <w:t xml:space="preserve">was confirmed by matching the spectra found using the True Match- Integrated Raman Spectra Database Management software, with the S.T. Japan database. </w:t>
      </w:r>
    </w:p>
    <w:p w14:paraId="6480F0F5" w14:textId="77777777" w:rsidR="003379D6" w:rsidRPr="00042923" w:rsidRDefault="003379D6" w:rsidP="00C403EC">
      <w:pPr>
        <w:pStyle w:val="Paragraph"/>
        <w:ind w:firstLine="0"/>
        <w:rPr>
          <w:b/>
          <w:lang w:val="en-GB"/>
        </w:rPr>
      </w:pPr>
    </w:p>
    <w:p w14:paraId="6933E900" w14:textId="61607290" w:rsidR="00C403EC" w:rsidRPr="00042923" w:rsidRDefault="00C403EC" w:rsidP="00C403EC">
      <w:pPr>
        <w:pStyle w:val="Paragraph"/>
        <w:ind w:firstLine="0"/>
        <w:rPr>
          <w:b/>
          <w:lang w:val="en-GB"/>
        </w:rPr>
      </w:pPr>
      <w:r w:rsidRPr="00042923">
        <w:rPr>
          <w:b/>
          <w:lang w:val="en-GB"/>
        </w:rPr>
        <w:t xml:space="preserve">Statistical analysis </w:t>
      </w:r>
    </w:p>
    <w:p w14:paraId="077EA2A9" w14:textId="37243ED5" w:rsidR="00C403EC" w:rsidRDefault="00D402D2" w:rsidP="00C403EC">
      <w:pPr>
        <w:pStyle w:val="Paragraph"/>
        <w:ind w:firstLine="0"/>
        <w:rPr>
          <w:ins w:id="630" w:author="mnoonan" w:date="2022-08-26T14:04:00Z"/>
          <w:lang w:val="en-GB"/>
        </w:rPr>
      </w:pPr>
      <w:ins w:id="631" w:author="mnoonan" w:date="2022-08-26T13:58:00Z">
        <w:r>
          <w:rPr>
            <w:bCs/>
            <w:lang w:val="en-GB"/>
          </w:rPr>
          <w:t>We were interested in studying the effects of MPs on sperm and oocyte function, as well as on oocyte proteomics. All of the</w:t>
        </w:r>
      </w:ins>
      <w:ins w:id="632" w:author="mnoonan" w:date="2022-08-26T13:59:00Z">
        <w:r>
          <w:rPr>
            <w:bCs/>
            <w:lang w:val="en-GB"/>
          </w:rPr>
          <w:t xml:space="preserve"> functional data (i.e., sperm motility, sperm acrosomal integrity, sperm oxidative stress, sperm bead attachment, </w:t>
        </w:r>
      </w:ins>
      <w:ins w:id="633" w:author="mnoonan" w:date="2022-08-26T14:00:00Z">
        <w:r>
          <w:rPr>
            <w:bCs/>
            <w:lang w:val="en-GB"/>
          </w:rPr>
          <w:t xml:space="preserve">and </w:t>
        </w:r>
      </w:ins>
      <w:ins w:id="634" w:author="mnoonan" w:date="2022-08-26T13:59:00Z">
        <w:r>
          <w:rPr>
            <w:bCs/>
            <w:lang w:val="en-GB"/>
          </w:rPr>
          <w:t xml:space="preserve">oocyte </w:t>
        </w:r>
      </w:ins>
      <w:ins w:id="635" w:author="mnoonan" w:date="2022-08-26T14:00:00Z">
        <w:r>
          <w:rPr>
            <w:bCs/>
            <w:lang w:val="en-GB"/>
          </w:rPr>
          <w:t>maturation</w:t>
        </w:r>
      </w:ins>
      <w:ins w:id="636" w:author="mnoonan" w:date="2022-08-26T13:59:00Z">
        <w:r>
          <w:rPr>
            <w:bCs/>
            <w:lang w:val="en-GB"/>
          </w:rPr>
          <w:t>)</w:t>
        </w:r>
      </w:ins>
      <w:ins w:id="637" w:author="mnoonan" w:date="2022-08-26T14:00:00Z">
        <w:r>
          <w:rPr>
            <w:bCs/>
            <w:lang w:val="en-GB"/>
          </w:rPr>
          <w:t xml:space="preserve"> consisted of percentages that ranged between 0 and 100. We therefore </w:t>
        </w:r>
      </w:ins>
      <w:ins w:id="638" w:author="mnoonan" w:date="2022-08-26T14:01:00Z">
        <w:r>
          <w:rPr>
            <w:bCs/>
            <w:lang w:val="en-GB"/>
          </w:rPr>
          <w:t>assessed the effects of MPs on these functional traits via</w:t>
        </w:r>
      </w:ins>
      <w:ins w:id="639" w:author="mnoonan" w:date="2022-08-26T14:00:00Z">
        <w:r>
          <w:rPr>
            <w:bCs/>
            <w:lang w:val="en-GB"/>
          </w:rPr>
          <w:t xml:space="preserve"> generalised linear regression models with binomial error distributions.</w:t>
        </w:r>
      </w:ins>
      <w:ins w:id="640" w:author="mnoonan" w:date="2022-08-26T14:03:00Z">
        <w:r w:rsidR="00932614">
          <w:rPr>
            <w:bCs/>
            <w:lang w:val="en-GB"/>
          </w:rPr>
          <w:t xml:space="preserve"> For the sperm oxidative stress, sperm bead attachment, and oocyte maturation, however, we used a quasibinomial error distribution to account for the fact that the data were under-dispersed.</w:t>
        </w:r>
      </w:ins>
      <w:ins w:id="641" w:author="mnoonan" w:date="2022-08-26T13:59:00Z">
        <w:r>
          <w:rPr>
            <w:bCs/>
            <w:lang w:val="en-GB"/>
          </w:rPr>
          <w:t xml:space="preserve"> </w:t>
        </w:r>
      </w:ins>
      <w:moveFromRangeStart w:id="642" w:author="mnoonan" w:date="2022-08-26T13:56:00Z" w:name="move112414587"/>
      <w:moveFrom w:id="643" w:author="mnoonan" w:date="2022-08-26T13:56:00Z">
        <w:r w:rsidR="00C403EC" w:rsidRPr="00042923" w:rsidDel="00D402D2">
          <w:rPr>
            <w:bCs/>
            <w:lang w:val="en-GB"/>
          </w:rPr>
          <w:t>For</w:t>
        </w:r>
        <w:r w:rsidR="00C403EC" w:rsidRPr="00042923" w:rsidDel="00D402D2">
          <w:rPr>
            <w:lang w:val="en-GB"/>
          </w:rPr>
          <w:t xml:space="preserve"> data analysis and visualization, R 4.1.2 was used. </w:t>
        </w:r>
      </w:moveFrom>
      <w:moveFromRangeEnd w:id="642"/>
      <w:del w:id="644" w:author="mnoonan" w:date="2022-08-26T14:01:00Z">
        <w:r w:rsidR="00C403EC" w:rsidRPr="00042923" w:rsidDel="00D402D2">
          <w:rPr>
            <w:lang w:val="en-GB"/>
          </w:rPr>
          <w:delText>Data was analyzed using a general linear model</w:delText>
        </w:r>
      </w:del>
      <w:ins w:id="645" w:author="mnoonan" w:date="2022-08-26T14:01:00Z">
        <w:r>
          <w:rPr>
            <w:bCs/>
            <w:lang w:val="en-GB"/>
          </w:rPr>
          <w:t>In additional, we also applied a hierarchical approach</w:t>
        </w:r>
      </w:ins>
      <w:r w:rsidR="00C403EC" w:rsidRPr="00042923">
        <w:rPr>
          <w:lang w:val="en-GB"/>
        </w:rPr>
        <w:t xml:space="preserve"> in which</w:t>
      </w:r>
      <w:ins w:id="646" w:author="mnoonan" w:date="2022-08-26T14:01:00Z">
        <w:r>
          <w:rPr>
            <w:lang w:val="en-GB"/>
          </w:rPr>
          <w:t xml:space="preserve"> data from each</w:t>
        </w:r>
      </w:ins>
      <w:r w:rsidR="00C403EC" w:rsidRPr="00042923">
        <w:rPr>
          <w:lang w:val="en-GB"/>
        </w:rPr>
        <w:t xml:space="preserve"> bull and replicate were</w:t>
      </w:r>
      <w:del w:id="647" w:author="mnoonan" w:date="2022-08-26T14:02:00Z">
        <w:r w:rsidR="00C403EC" w:rsidRPr="00042923" w:rsidDel="00932614">
          <w:rPr>
            <w:lang w:val="en-GB"/>
          </w:rPr>
          <w:delText xml:space="preserve"> </w:delText>
        </w:r>
      </w:del>
      <w:ins w:id="648" w:author="mnoonan" w:date="2022-08-26T14:02:00Z">
        <w:r w:rsidR="00932614">
          <w:rPr>
            <w:lang w:val="en-GB"/>
          </w:rPr>
          <w:t xml:space="preserve"> allowed to have randomly varying intercepts</w:t>
        </w:r>
      </w:ins>
      <w:del w:id="649" w:author="mnoonan" w:date="2022-08-26T14:02:00Z">
        <w:r w:rsidR="00C403EC" w:rsidRPr="00042923" w:rsidDel="00932614">
          <w:rPr>
            <w:lang w:val="en-GB"/>
          </w:rPr>
          <w:delText>considered as random effects</w:delText>
        </w:r>
      </w:del>
      <w:r w:rsidR="00C403EC" w:rsidRPr="00042923">
        <w:rPr>
          <w:lang w:val="en-GB"/>
        </w:rPr>
        <w:t>. The significance was checked using a Tukey HSD. Differences were considered significant when p</w:t>
      </w:r>
      <w:r w:rsidR="0015638C" w:rsidRPr="00042923">
        <w:rPr>
          <w:lang w:val="en-GB"/>
        </w:rPr>
        <w:t xml:space="preserve"> </w:t>
      </w:r>
      <w:r w:rsidR="00C403EC" w:rsidRPr="00042923">
        <w:rPr>
          <w:lang w:val="en-GB"/>
        </w:rPr>
        <w:t>&lt;</w:t>
      </w:r>
      <w:r w:rsidR="0015638C" w:rsidRPr="00042923">
        <w:rPr>
          <w:lang w:val="en-GB"/>
        </w:rPr>
        <w:t xml:space="preserve"> </w:t>
      </w:r>
      <w:r w:rsidR="00C403EC" w:rsidRPr="00042923">
        <w:rPr>
          <w:lang w:val="en-GB"/>
        </w:rPr>
        <w:t xml:space="preserve">0.05. </w:t>
      </w:r>
      <w:moveToRangeStart w:id="650" w:author="mnoonan" w:date="2022-08-26T13:56:00Z" w:name="move112414587"/>
      <w:moveTo w:id="651" w:author="mnoonan" w:date="2022-08-26T13:56:00Z">
        <w:del w:id="652" w:author="mnoonan" w:date="2022-08-26T13:56:00Z">
          <w:r w:rsidRPr="00042923" w:rsidDel="00D402D2">
            <w:rPr>
              <w:bCs/>
              <w:lang w:val="en-GB"/>
            </w:rPr>
            <w:delText>For</w:delText>
          </w:r>
        </w:del>
      </w:moveTo>
      <w:ins w:id="653" w:author="mnoonan" w:date="2022-08-26T13:56:00Z">
        <w:r>
          <w:rPr>
            <w:bCs/>
            <w:lang w:val="en-GB"/>
          </w:rPr>
          <w:t>All</w:t>
        </w:r>
      </w:ins>
      <w:moveTo w:id="654" w:author="mnoonan" w:date="2022-08-26T13:56:00Z">
        <w:r w:rsidRPr="00042923">
          <w:rPr>
            <w:lang w:val="en-GB"/>
          </w:rPr>
          <w:t xml:space="preserve"> data analysis and visualization</w:t>
        </w:r>
      </w:moveTo>
      <w:ins w:id="655" w:author="mnoonan" w:date="2022-08-26T13:56:00Z">
        <w:r>
          <w:rPr>
            <w:lang w:val="en-GB"/>
          </w:rPr>
          <w:t xml:space="preserve"> were carried out in</w:t>
        </w:r>
      </w:ins>
      <w:moveTo w:id="656" w:author="mnoonan" w:date="2022-08-26T13:56:00Z">
        <w:del w:id="657" w:author="mnoonan" w:date="2022-08-26T13:56:00Z">
          <w:r w:rsidRPr="00042923" w:rsidDel="00D402D2">
            <w:rPr>
              <w:lang w:val="en-GB"/>
            </w:rPr>
            <w:delText>,</w:delText>
          </w:r>
        </w:del>
        <w:r w:rsidRPr="00042923">
          <w:rPr>
            <w:lang w:val="en-GB"/>
          </w:rPr>
          <w:t xml:space="preserve"> R </w:t>
        </w:r>
      </w:moveTo>
      <w:ins w:id="658" w:author="mnoonan" w:date="2022-08-26T13:56:00Z">
        <w:r>
          <w:rPr>
            <w:lang w:val="en-GB"/>
          </w:rPr>
          <w:lastRenderedPageBreak/>
          <w:t xml:space="preserve">(ver. </w:t>
        </w:r>
      </w:ins>
      <w:moveTo w:id="659" w:author="mnoonan" w:date="2022-08-26T13:56:00Z">
        <w:r w:rsidRPr="00042923">
          <w:rPr>
            <w:lang w:val="en-GB"/>
          </w:rPr>
          <w:t>4.1.2</w:t>
        </w:r>
      </w:moveTo>
      <w:ins w:id="660" w:author="mnoonan" w:date="2022-08-26T13:56:00Z">
        <w:r>
          <w:rPr>
            <w:lang w:val="en-GB"/>
          </w:rPr>
          <w:t xml:space="preserve">), </w:t>
        </w:r>
      </w:ins>
      <w:moveTo w:id="661" w:author="mnoonan" w:date="2022-08-26T13:56:00Z">
        <w:del w:id="662" w:author="mnoonan" w:date="2022-08-26T13:56:00Z">
          <w:r w:rsidRPr="00042923" w:rsidDel="00D402D2">
            <w:rPr>
              <w:lang w:val="en-GB"/>
            </w:rPr>
            <w:delText xml:space="preserve"> was used. </w:delText>
          </w:r>
        </w:del>
      </w:moveTo>
      <w:moveToRangeEnd w:id="650"/>
      <w:del w:id="663" w:author="mnoonan" w:date="2022-08-26T13:56:00Z">
        <w:r w:rsidR="00C403EC" w:rsidRPr="00042923" w:rsidDel="00D402D2">
          <w:rPr>
            <w:lang w:val="en-GB"/>
          </w:rPr>
          <w:delText xml:space="preserve">All the statistical analysis </w:delText>
        </w:r>
      </w:del>
      <w:r w:rsidR="00C403EC" w:rsidRPr="00042923">
        <w:rPr>
          <w:lang w:val="en-GB"/>
        </w:rPr>
        <w:t xml:space="preserve">and the </w:t>
      </w:r>
      <w:del w:id="664" w:author="mnoonan" w:date="2022-08-26T13:57:00Z">
        <w:r w:rsidR="00C403EC" w:rsidRPr="00042923" w:rsidDel="00D402D2">
          <w:rPr>
            <w:lang w:val="en-GB"/>
          </w:rPr>
          <w:delText>R code</w:delText>
        </w:r>
      </w:del>
      <w:ins w:id="665" w:author="mnoonan" w:date="2022-08-26T13:57:00Z">
        <w:r>
          <w:rPr>
            <w:lang w:val="en-GB"/>
          </w:rPr>
          <w:t>scripts</w:t>
        </w:r>
      </w:ins>
      <w:ins w:id="666" w:author="mnoonan" w:date="2022-08-26T14:04:00Z">
        <w:r w:rsidR="00932614">
          <w:rPr>
            <w:lang w:val="en-GB"/>
          </w:rPr>
          <w:t xml:space="preserve"> and packages</w:t>
        </w:r>
      </w:ins>
      <w:r w:rsidR="00C403EC" w:rsidRPr="00042923">
        <w:rPr>
          <w:lang w:val="en-GB"/>
        </w:rPr>
        <w:t xml:space="preserve"> used for </w:t>
      </w:r>
      <w:del w:id="667" w:author="mnoonan" w:date="2022-08-26T13:57:00Z">
        <w:r w:rsidR="00C403EC" w:rsidRPr="00042923" w:rsidDel="00D402D2">
          <w:rPr>
            <w:lang w:val="en-GB"/>
          </w:rPr>
          <w:delText xml:space="preserve">statistic </w:delText>
        </w:r>
      </w:del>
      <w:ins w:id="668" w:author="mnoonan" w:date="2022-08-26T13:57:00Z">
        <w:r>
          <w:rPr>
            <w:lang w:val="en-GB"/>
          </w:rPr>
          <w:t>carrying out our analyses</w:t>
        </w:r>
        <w:r w:rsidRPr="00042923">
          <w:rPr>
            <w:lang w:val="en-GB"/>
          </w:rPr>
          <w:t xml:space="preserve"> </w:t>
        </w:r>
      </w:ins>
      <w:r w:rsidR="00C403EC" w:rsidRPr="00042923">
        <w:rPr>
          <w:lang w:val="en-GB"/>
        </w:rPr>
        <w:t xml:space="preserve">are described in </w:t>
      </w:r>
      <w:del w:id="669" w:author="mnoonan" w:date="2022-08-26T13:06:00Z">
        <w:r w:rsidR="00C403EC" w:rsidRPr="00042923" w:rsidDel="00AE6A3B">
          <w:rPr>
            <w:lang w:val="en-GB"/>
          </w:rPr>
          <w:delText xml:space="preserve">the </w:delText>
        </w:r>
      </w:del>
      <w:r w:rsidR="00C403EC" w:rsidRPr="00042923">
        <w:rPr>
          <w:lang w:val="en-GB"/>
        </w:rPr>
        <w:t xml:space="preserve">supplementary </w:t>
      </w:r>
      <w:del w:id="670" w:author="mnoonan" w:date="2022-08-26T13:07:00Z">
        <w:r w:rsidR="00C403EC" w:rsidRPr="00042923" w:rsidDel="00AE6A3B">
          <w:rPr>
            <w:lang w:val="en-GB"/>
          </w:rPr>
          <w:delText xml:space="preserve">material </w:delText>
        </w:r>
      </w:del>
      <w:ins w:id="671" w:author="mnoonan" w:date="2022-08-26T13:07:00Z">
        <w:r w:rsidR="00AE6A3B">
          <w:rPr>
            <w:lang w:val="en-GB"/>
          </w:rPr>
          <w:t>file SXXX as well as</w:t>
        </w:r>
        <w:r w:rsidR="00E55001">
          <w:rPr>
            <w:lang w:val="en-GB"/>
          </w:rPr>
          <w:t xml:space="preserve"> </w:t>
        </w:r>
      </w:ins>
      <w:ins w:id="672" w:author="mnoonan" w:date="2022-08-26T13:57:00Z">
        <w:r>
          <w:rPr>
            <w:lang w:val="en-GB"/>
          </w:rPr>
          <w:t xml:space="preserve">on </w:t>
        </w:r>
      </w:ins>
      <w:ins w:id="673" w:author="mnoonan" w:date="2022-08-26T13:07:00Z">
        <w:r w:rsidR="00E55001">
          <w:rPr>
            <w:lang w:val="en-GB"/>
          </w:rPr>
          <w:t xml:space="preserve">the GitHub repository </w:t>
        </w:r>
      </w:ins>
      <w:ins w:id="674" w:author="mnoonan" w:date="2022-08-26T14:04:00Z">
        <w:r w:rsidR="00932614">
          <w:rPr>
            <w:lang w:val="en-GB"/>
          </w:rPr>
          <w:fldChar w:fldCharType="begin"/>
        </w:r>
        <w:r w:rsidR="00932614">
          <w:rPr>
            <w:lang w:val="en-GB"/>
          </w:rPr>
          <w:instrText xml:space="preserve"> HYPERLINK "</w:instrText>
        </w:r>
      </w:ins>
      <w:commentRangeStart w:id="675"/>
      <w:ins w:id="676" w:author="mnoonan" w:date="2022-08-26T13:07:00Z">
        <w:r w:rsidR="00932614" w:rsidRPr="00E55001">
          <w:rPr>
            <w:lang w:val="en-GB"/>
          </w:rPr>
          <w:instrText>https://github.com/NoonanM/MPs_and_Fertility</w:instrText>
        </w:r>
      </w:ins>
      <w:commentRangeEnd w:id="675"/>
      <w:ins w:id="677" w:author="mnoonan" w:date="2022-08-26T14:04:00Z">
        <w:r w:rsidR="00932614">
          <w:rPr>
            <w:lang w:val="en-GB"/>
          </w:rPr>
          <w:instrText xml:space="preserve">" </w:instrText>
        </w:r>
      </w:ins>
      <w:r w:rsidR="00932614">
        <w:rPr>
          <w:lang w:val="en-GB"/>
        </w:rPr>
      </w:r>
      <w:ins w:id="678" w:author="mnoonan" w:date="2022-08-26T14:04:00Z">
        <w:r w:rsidR="00932614">
          <w:rPr>
            <w:lang w:val="en-GB"/>
          </w:rPr>
          <w:fldChar w:fldCharType="separate"/>
        </w:r>
      </w:ins>
      <w:ins w:id="679" w:author="mnoonan" w:date="2022-08-26T13:07:00Z">
        <w:r w:rsidR="00932614" w:rsidRPr="00DE5BD6">
          <w:rPr>
            <w:rStyle w:val="Hyperlink"/>
            <w:lang w:val="en-GB"/>
          </w:rPr>
          <w:t>https://github.com/NoonanM/MPs_and_Fertility</w:t>
        </w:r>
      </w:ins>
      <w:ins w:id="680" w:author="mnoonan" w:date="2022-08-26T14:04:00Z">
        <w:r w:rsidR="00932614">
          <w:rPr>
            <w:lang w:val="en-GB"/>
          </w:rPr>
          <w:fldChar w:fldCharType="end"/>
        </w:r>
      </w:ins>
      <w:ins w:id="681" w:author="mnoonan" w:date="2022-08-26T13:08:00Z">
        <w:r w:rsidR="00E55001">
          <w:rPr>
            <w:rStyle w:val="CommentReference"/>
          </w:rPr>
          <w:commentReference w:id="675"/>
        </w:r>
        <w:r w:rsidR="00E55001">
          <w:rPr>
            <w:lang w:val="en-GB"/>
          </w:rPr>
          <w:t>.</w:t>
        </w:r>
      </w:ins>
      <w:del w:id="682" w:author="mnoonan" w:date="2022-08-26T13:07:00Z">
        <w:r w:rsidR="00C403EC" w:rsidRPr="00042923" w:rsidDel="00E55001">
          <w:rPr>
            <w:lang w:val="en-GB"/>
          </w:rPr>
          <w:delText>(</w:delText>
        </w:r>
        <w:r w:rsidR="00C403EC" w:rsidRPr="00042923" w:rsidDel="00E55001">
          <w:rPr>
            <w:highlight w:val="yellow"/>
            <w:lang w:val="en-GB"/>
          </w:rPr>
          <w:delText>GITHUB – MIKE</w:delText>
        </w:r>
        <w:r w:rsidR="00C403EC" w:rsidRPr="00042923" w:rsidDel="00E55001">
          <w:rPr>
            <w:lang w:val="en-GB"/>
          </w:rPr>
          <w:delText>).</w:delText>
        </w:r>
      </w:del>
    </w:p>
    <w:p w14:paraId="2BB97D99" w14:textId="74629ECA" w:rsidR="00932614" w:rsidRPr="00CC12FC" w:rsidRDefault="00932614">
      <w:pPr>
        <w:pStyle w:val="Paragraph"/>
        <w:rPr>
          <w:lang w:val="en-CA"/>
          <w:rPrChange w:id="683" w:author="mnoonan" w:date="2022-08-26T14:09:00Z">
            <w:rPr>
              <w:lang w:val="en-GB"/>
            </w:rPr>
          </w:rPrChange>
        </w:rPr>
        <w:pPrChange w:id="684" w:author="mnoonan" w:date="2022-08-26T14:09:00Z">
          <w:pPr>
            <w:pStyle w:val="Paragraph"/>
            <w:ind w:firstLine="0"/>
          </w:pPr>
        </w:pPrChange>
      </w:pPr>
      <w:ins w:id="685" w:author="mnoonan" w:date="2022-08-26T14:04:00Z">
        <w:r>
          <w:rPr>
            <w:lang w:val="en-GB"/>
          </w:rPr>
          <w:tab/>
          <w:t>For the analysis</w:t>
        </w:r>
      </w:ins>
      <w:ins w:id="686" w:author="mnoonan" w:date="2022-08-26T14:05:00Z">
        <w:r>
          <w:rPr>
            <w:lang w:val="en-GB"/>
          </w:rPr>
          <w:t xml:space="preserve"> of the proteomics data</w:t>
        </w:r>
      </w:ins>
      <w:ins w:id="687" w:author="mnoonan" w:date="2022-08-26T14:04:00Z">
        <w:r>
          <w:rPr>
            <w:lang w:val="en-GB"/>
          </w:rPr>
          <w:t>,</w:t>
        </w:r>
      </w:ins>
      <w:ins w:id="688" w:author="mnoonan" w:date="2022-08-26T14:05:00Z">
        <w:r>
          <w:rPr>
            <w:lang w:val="en-GB"/>
          </w:rPr>
          <w:t xml:space="preserve"> </w:t>
        </w:r>
        <w:r w:rsidRPr="00932614">
          <w:rPr>
            <w:highlight w:val="yellow"/>
            <w:lang w:val="en-GB"/>
            <w:rPrChange w:id="689" w:author="mnoonan" w:date="2022-08-26T14:06:00Z">
              <w:rPr>
                <w:lang w:val="en-GB"/>
              </w:rPr>
            </w:rPrChange>
          </w:rPr>
          <w:t>NEED THE DETAILS FROM</w:t>
        </w:r>
        <w:r w:rsidRPr="00B27FDF">
          <w:rPr>
            <w:highlight w:val="yellow"/>
            <w:lang w:val="en-GB"/>
            <w:rPrChange w:id="690" w:author="mnoonan" w:date="2022-08-26T14:11:00Z">
              <w:rPr>
                <w:lang w:val="en-GB"/>
              </w:rPr>
            </w:rPrChange>
          </w:rPr>
          <w:t xml:space="preserve"> </w:t>
        </w:r>
      </w:ins>
      <w:ins w:id="691" w:author="mnoonan" w:date="2022-08-26T14:11:00Z">
        <w:r w:rsidR="00B27FDF" w:rsidRPr="00B27FDF">
          <w:rPr>
            <w:highlight w:val="yellow"/>
            <w:lang w:val="en-GB"/>
            <w:rPrChange w:id="692" w:author="mnoonan" w:date="2022-08-26T14:11:00Z">
              <w:rPr>
                <w:lang w:val="en-GB"/>
              </w:rPr>
            </w:rPrChange>
          </w:rPr>
          <w:t>JAN/THOMAS</w:t>
        </w:r>
      </w:ins>
      <w:ins w:id="693" w:author="mnoonan" w:date="2022-08-26T14:05:00Z">
        <w:r>
          <w:rPr>
            <w:lang w:val="en-GB"/>
          </w:rPr>
          <w:t>.</w:t>
        </w:r>
      </w:ins>
      <w:ins w:id="694" w:author="mnoonan" w:date="2022-08-26T14:06:00Z">
        <w:r>
          <w:rPr>
            <w:lang w:val="en-GB"/>
          </w:rPr>
          <w:t xml:space="preserve"> In addition, we used a random forest model to classify oocytes as belonging to either the control group, the 0.3</w:t>
        </w:r>
      </w:ins>
      <w:ins w:id="695" w:author="mnoonan" w:date="2022-08-26T14:07:00Z">
        <w:r>
          <w:rPr>
            <w:lang w:val="en-GB"/>
          </w:rPr>
          <w:t xml:space="preserve"> </w:t>
        </w:r>
        <w:proofErr w:type="spellStart"/>
        <w:r w:rsidRPr="00042923">
          <w:rPr>
            <w:lang w:val="en-GB"/>
          </w:rPr>
          <w:t>μm</w:t>
        </w:r>
        <w:proofErr w:type="spellEnd"/>
        <w:r w:rsidRPr="00042923" w:rsidDel="00711AE7">
          <w:rPr>
            <w:lang w:val="en-GB"/>
          </w:rPr>
          <w:t xml:space="preserve"> </w:t>
        </w:r>
        <w:r>
          <w:rPr>
            <w:lang w:val="en-GB"/>
          </w:rPr>
          <w:t>polystyrene bead treatment, or the 1</w:t>
        </w:r>
        <w:r w:rsidRPr="00042923">
          <w:rPr>
            <w:lang w:val="en-GB"/>
          </w:rPr>
          <w:t>.</w:t>
        </w:r>
        <w:r>
          <w:rPr>
            <w:lang w:val="en-GB"/>
          </w:rPr>
          <w:t xml:space="preserve">1 </w:t>
        </w:r>
        <w:proofErr w:type="spellStart"/>
        <w:r w:rsidRPr="00042923">
          <w:rPr>
            <w:lang w:val="en-GB"/>
          </w:rPr>
          <w:t>μm</w:t>
        </w:r>
        <w:proofErr w:type="spellEnd"/>
        <w:r>
          <w:rPr>
            <w:lang w:val="en-GB"/>
          </w:rPr>
          <w:t xml:space="preserve"> polystyrene bead treatment. </w:t>
        </w:r>
      </w:ins>
      <w:ins w:id="696" w:author="mnoonan" w:date="2022-08-26T14:09:00Z">
        <w:r w:rsidR="00CC12FC">
          <w:rPr>
            <w:lang w:val="en-CA"/>
          </w:rPr>
          <w:t xml:space="preserve">The </w:t>
        </w:r>
        <w:r w:rsidR="00CC12FC" w:rsidRPr="00CC12FC">
          <w:rPr>
            <w:lang w:val="en-CA"/>
          </w:rPr>
          <w:t>model w</w:t>
        </w:r>
        <w:r w:rsidR="00CC12FC">
          <w:rPr>
            <w:lang w:val="en-CA"/>
          </w:rPr>
          <w:t>as</w:t>
        </w:r>
        <w:r w:rsidR="00CC12FC" w:rsidRPr="00CC12FC">
          <w:rPr>
            <w:lang w:val="en-CA"/>
          </w:rPr>
          <w:t xml:space="preserve"> fit using the R package </w:t>
        </w:r>
        <w:proofErr w:type="spellStart"/>
        <w:r w:rsidR="00CC12FC" w:rsidRPr="00CC12FC">
          <w:rPr>
            <w:lang w:val="en-CA"/>
          </w:rPr>
          <w:t>randomForest</w:t>
        </w:r>
        <w:proofErr w:type="spellEnd"/>
        <w:r w:rsidR="00CC12FC" w:rsidRPr="00CC12FC">
          <w:rPr>
            <w:lang w:val="en-CA"/>
          </w:rPr>
          <w:t xml:space="preserve"> </w:t>
        </w:r>
        <w:r w:rsidR="00CC12FC" w:rsidRPr="00CC12FC">
          <w:rPr>
            <w:lang w:val="en-CA"/>
          </w:rPr>
          <w:fldChar w:fldCharType="begin"/>
        </w:r>
        <w:r w:rsidR="00CC12FC" w:rsidRPr="00CC12FC">
          <w:rPr>
            <w:lang w:val="en-CA"/>
          </w:rPr>
          <w:instrText xml:space="preserve"> ADDIN ZOTERO_ITEM CSL_CITATION {"citationID":"ImjwwkgQ","properties":{"formattedCitation":"(Cutler and Wiener 2022)","plainCitation":"(Cutler and Wiener 2022)","noteIndex":0},"citationItems":[{"id":5853,"uris":["http://zotero.org/users/181704/items/EWH3HNQK"],"itemData":{"id":5853,"type":"book","abstract":"Classification and regression based on a forest of trees using random inputs, based on Breiman (2001) &lt;doi:10.1023/A:1010933404324&gt;.","source":"R-Packages","title":"randomForest: Breiman and Cutler's Random Forests for Classification and Regression","title-short":"randomForest","URL":"https://CRAN.R-project.org/package=randomForest","version":"4.7-1","author":[{"family":"Cutler","given":"Fortran original by Leo Breiman and Adele"},{"family":"Wiener","given":"R. port by Andy Liaw and Matthew"}],"accessed":{"date-parts":[["2022",3,29]]},"issued":{"date-parts":[["2022",2,3]]}}}],"schema":"https://github.com/citation-style-language/schema/raw/master/csl-citation.json"} </w:instrText>
        </w:r>
        <w:r w:rsidR="00CC12FC" w:rsidRPr="00CC12FC">
          <w:rPr>
            <w:lang w:val="en-CA"/>
          </w:rPr>
          <w:fldChar w:fldCharType="separate"/>
        </w:r>
        <w:r w:rsidR="00CC12FC" w:rsidRPr="00CC12FC">
          <w:rPr>
            <w:lang w:val="en-CA"/>
          </w:rPr>
          <w:t>(Cutler and Wiener 2022)</w:t>
        </w:r>
        <w:r w:rsidR="00CC12FC" w:rsidRPr="00CC12FC">
          <w:rPr>
            <w:lang w:val="en-GB"/>
          </w:rPr>
          <w:fldChar w:fldCharType="end"/>
        </w:r>
        <w:r w:rsidR="00CC12FC">
          <w:rPr>
            <w:lang w:val="en-CA"/>
          </w:rPr>
          <w:t xml:space="preserve">, </w:t>
        </w:r>
        <w:r w:rsidR="00CC12FC" w:rsidRPr="00CC12FC">
          <w:rPr>
            <w:lang w:val="en-CA"/>
          </w:rPr>
          <w:t>using 20,000 trees, sampled with replacement</w:t>
        </w:r>
        <w:r w:rsidR="00CC12FC">
          <w:rPr>
            <w:lang w:val="en-CA"/>
          </w:rPr>
          <w:t>,</w:t>
        </w:r>
        <w:r w:rsidR="00CC12FC" w:rsidRPr="00CC12FC">
          <w:rPr>
            <w:lang w:val="en-CA"/>
          </w:rPr>
          <w:t xml:space="preserve"> and five candidate </w:t>
        </w:r>
      </w:ins>
      <w:ins w:id="697" w:author="mnoonan" w:date="2022-08-26T14:10:00Z">
        <w:r w:rsidR="00CC12FC">
          <w:rPr>
            <w:lang w:val="en-CA"/>
          </w:rPr>
          <w:t>genes</w:t>
        </w:r>
      </w:ins>
      <w:ins w:id="698" w:author="mnoonan" w:date="2022-08-26T14:09:00Z">
        <w:r w:rsidR="00CC12FC" w:rsidRPr="00CC12FC">
          <w:rPr>
            <w:lang w:val="en-CA"/>
          </w:rPr>
          <w:t xml:space="preserve"> were sampled at each split. We then evaluated the classification accuracy of </w:t>
        </w:r>
      </w:ins>
      <w:ins w:id="699" w:author="mnoonan" w:date="2022-08-26T14:10:00Z">
        <w:r w:rsidR="00CC12FC">
          <w:rPr>
            <w:lang w:val="en-CA"/>
          </w:rPr>
          <w:t>the</w:t>
        </w:r>
      </w:ins>
      <w:ins w:id="700" w:author="mnoonan" w:date="2022-08-26T14:09:00Z">
        <w:r w:rsidR="00CC12FC" w:rsidRPr="00CC12FC">
          <w:rPr>
            <w:lang w:val="en-CA"/>
          </w:rPr>
          <w:t xml:space="preserve"> model and assessed the </w:t>
        </w:r>
      </w:ins>
      <w:ins w:id="701" w:author="mnoonan" w:date="2022-08-26T14:10:00Z">
        <w:r w:rsidR="00CC12FC">
          <w:rPr>
            <w:lang w:val="en-CA"/>
          </w:rPr>
          <w:t xml:space="preserve">relative </w:t>
        </w:r>
      </w:ins>
      <w:ins w:id="702" w:author="mnoonan" w:date="2022-08-26T14:09:00Z">
        <w:r w:rsidR="00CC12FC" w:rsidRPr="00CC12FC">
          <w:rPr>
            <w:lang w:val="en-CA"/>
          </w:rPr>
          <w:t xml:space="preserve">importance of the individual </w:t>
        </w:r>
      </w:ins>
      <w:ins w:id="703" w:author="mnoonan" w:date="2022-08-26T14:10:00Z">
        <w:r w:rsidR="00CC12FC">
          <w:rPr>
            <w:lang w:val="en-CA"/>
          </w:rPr>
          <w:t>genes in overall model performance</w:t>
        </w:r>
      </w:ins>
      <w:ins w:id="704" w:author="mnoonan" w:date="2022-08-26T14:09:00Z">
        <w:r w:rsidR="00CC12FC" w:rsidRPr="00CC12FC">
          <w:rPr>
            <w:lang w:val="en-CA"/>
          </w:rPr>
          <w:t>.</w:t>
        </w:r>
      </w:ins>
    </w:p>
    <w:p w14:paraId="7CC1AF15" w14:textId="77777777" w:rsidR="00A16C38" w:rsidRPr="00042923" w:rsidRDefault="00A16C38" w:rsidP="00AC2069">
      <w:pPr>
        <w:pStyle w:val="Paragraph"/>
        <w:spacing w:before="0"/>
        <w:ind w:firstLine="0"/>
        <w:rPr>
          <w:b/>
          <w:lang w:val="en-GB"/>
        </w:rPr>
      </w:pPr>
    </w:p>
    <w:p w14:paraId="61687AD7" w14:textId="77777777" w:rsidR="008573F1" w:rsidRPr="00042923" w:rsidRDefault="008573F1" w:rsidP="00AC2069">
      <w:pPr>
        <w:pStyle w:val="Paragraph"/>
        <w:spacing w:before="0"/>
        <w:ind w:firstLine="0"/>
        <w:rPr>
          <w:lang w:val="en-GB"/>
        </w:rPr>
      </w:pPr>
    </w:p>
    <w:p w14:paraId="003D76C1" w14:textId="621FB42D" w:rsidR="00677536" w:rsidRPr="00042923" w:rsidRDefault="007E1FBC" w:rsidP="00AC2069">
      <w:pPr>
        <w:pStyle w:val="Refhead"/>
        <w:spacing w:before="0" w:after="0"/>
        <w:rPr>
          <w:lang w:val="en-GB"/>
        </w:rPr>
      </w:pPr>
      <w:r w:rsidRPr="00042923">
        <w:rPr>
          <w:lang w:val="en-GB"/>
        </w:rPr>
        <w:t>References</w:t>
      </w:r>
    </w:p>
    <w:p w14:paraId="4A9032AC" w14:textId="5B2DE439" w:rsidR="00CA79B0" w:rsidRPr="00CA79B0" w:rsidRDefault="00C87457" w:rsidP="00CA79B0">
      <w:pPr>
        <w:widowControl w:val="0"/>
        <w:autoSpaceDE w:val="0"/>
        <w:autoSpaceDN w:val="0"/>
        <w:adjustRightInd w:val="0"/>
        <w:ind w:left="640" w:hanging="640"/>
        <w:rPr>
          <w:noProof/>
          <w:lang w:val="en-GB"/>
        </w:rPr>
      </w:pPr>
      <w:r w:rsidRPr="00042923">
        <w:rPr>
          <w:lang w:val="en-GB"/>
        </w:rPr>
        <w:fldChar w:fldCharType="begin" w:fldLock="1"/>
      </w:r>
      <w:r w:rsidRPr="00042923">
        <w:rPr>
          <w:lang w:val="en-GB"/>
        </w:rPr>
        <w:instrText xml:space="preserve">ADDIN Mendeley Bibliography CSL_BIBLIOGRAPHY </w:instrText>
      </w:r>
      <w:r w:rsidRPr="00042923">
        <w:rPr>
          <w:lang w:val="en-GB"/>
        </w:rPr>
        <w:fldChar w:fldCharType="separate"/>
      </w:r>
      <w:r w:rsidR="00CA79B0" w:rsidRPr="00CA79B0">
        <w:rPr>
          <w:noProof/>
          <w:lang w:val="en-GB"/>
        </w:rPr>
        <w:t xml:space="preserve">1. </w:t>
      </w:r>
      <w:r w:rsidR="00CA79B0" w:rsidRPr="00CA79B0">
        <w:rPr>
          <w:noProof/>
          <w:lang w:val="en-GB"/>
        </w:rPr>
        <w:tab/>
        <w:t xml:space="preserve">M. Cole, P. Lindeque, C. Halsband, T. S. Galloway, Microplastics as contaminants in the marine environment: A review. </w:t>
      </w:r>
      <w:r w:rsidR="00CA79B0" w:rsidRPr="00CA79B0">
        <w:rPr>
          <w:i/>
          <w:iCs/>
          <w:noProof/>
          <w:lang w:val="en-GB"/>
        </w:rPr>
        <w:t>Mar. Pollut. Bull.</w:t>
      </w:r>
      <w:r w:rsidR="00CA79B0" w:rsidRPr="00CA79B0">
        <w:rPr>
          <w:noProof/>
          <w:lang w:val="en-GB"/>
        </w:rPr>
        <w:t xml:space="preserve"> </w:t>
      </w:r>
      <w:r w:rsidR="00CA79B0" w:rsidRPr="00CA79B0">
        <w:rPr>
          <w:b/>
          <w:bCs/>
          <w:noProof/>
          <w:lang w:val="en-GB"/>
        </w:rPr>
        <w:t>62</w:t>
      </w:r>
      <w:r w:rsidR="00CA79B0" w:rsidRPr="00CA79B0">
        <w:rPr>
          <w:noProof/>
          <w:lang w:val="en-GB"/>
        </w:rPr>
        <w:t>, 2588–2597 (2011).</w:t>
      </w:r>
    </w:p>
    <w:p w14:paraId="18F4D617"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 </w:t>
      </w:r>
      <w:r w:rsidRPr="00CA79B0">
        <w:rPr>
          <w:noProof/>
          <w:lang w:val="en-GB"/>
        </w:rPr>
        <w:tab/>
        <w:t xml:space="preserve">C. M. Rochman, T. Hoellein, The global odyssey of plastic pollution. </w:t>
      </w:r>
      <w:r w:rsidRPr="00CA79B0">
        <w:rPr>
          <w:i/>
          <w:iCs/>
          <w:noProof/>
          <w:lang w:val="en-GB"/>
        </w:rPr>
        <w:t>Science</w:t>
      </w:r>
      <w:r w:rsidRPr="00CA79B0">
        <w:rPr>
          <w:noProof/>
          <w:lang w:val="en-GB"/>
        </w:rPr>
        <w:t xml:space="preserve">. </w:t>
      </w:r>
      <w:r w:rsidRPr="00CA79B0">
        <w:rPr>
          <w:b/>
          <w:bCs/>
          <w:noProof/>
          <w:lang w:val="en-GB"/>
        </w:rPr>
        <w:t>368</w:t>
      </w:r>
      <w:r w:rsidRPr="00CA79B0">
        <w:rPr>
          <w:noProof/>
          <w:lang w:val="en-GB"/>
        </w:rPr>
        <w:t>, 1184–1185 (2020).</w:t>
      </w:r>
    </w:p>
    <w:p w14:paraId="03C5EF86"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 </w:t>
      </w:r>
      <w:r w:rsidRPr="00CA79B0">
        <w:rPr>
          <w:noProof/>
          <w:lang w:val="en-GB"/>
        </w:rPr>
        <w:tab/>
        <w:t xml:space="preserve">C. M. Free, O. P. Jensen, S. A. Mason, M. Eriksen, N. J. Williamson, B. Boldgiv, High-levels of microplastic pollution in a large, remote, mountain lake. </w:t>
      </w:r>
      <w:r w:rsidRPr="00CA79B0">
        <w:rPr>
          <w:i/>
          <w:iCs/>
          <w:noProof/>
          <w:lang w:val="en-GB"/>
        </w:rPr>
        <w:t>Mar. Pollut. Bull.</w:t>
      </w:r>
      <w:r w:rsidRPr="00CA79B0">
        <w:rPr>
          <w:noProof/>
          <w:lang w:val="en-GB"/>
        </w:rPr>
        <w:t xml:space="preserve"> </w:t>
      </w:r>
      <w:r w:rsidRPr="00CA79B0">
        <w:rPr>
          <w:b/>
          <w:bCs/>
          <w:noProof/>
          <w:lang w:val="en-GB"/>
        </w:rPr>
        <w:t>85</w:t>
      </w:r>
      <w:r w:rsidRPr="00CA79B0">
        <w:rPr>
          <w:noProof/>
          <w:lang w:val="en-GB"/>
        </w:rPr>
        <w:t>, 156–163 (2014).</w:t>
      </w:r>
    </w:p>
    <w:p w14:paraId="5B829FE0"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 </w:t>
      </w:r>
      <w:r w:rsidRPr="00CA79B0">
        <w:rPr>
          <w:noProof/>
          <w:lang w:val="en-GB"/>
        </w:rPr>
        <w:tab/>
        <w:t xml:space="preserve">A. L. Lusher, V. Tirelli, I. O’Connor, R. Officer, Microplastics in Arctic polar waters: The first reported values of particles in surface and sub-surface samples. </w:t>
      </w:r>
      <w:r w:rsidRPr="00CA79B0">
        <w:rPr>
          <w:i/>
          <w:iCs/>
          <w:noProof/>
          <w:lang w:val="en-GB"/>
        </w:rPr>
        <w:t>Sci. Rep.</w:t>
      </w:r>
      <w:r w:rsidRPr="00CA79B0">
        <w:rPr>
          <w:noProof/>
          <w:lang w:val="en-GB"/>
        </w:rPr>
        <w:t xml:space="preserve"> </w:t>
      </w:r>
      <w:r w:rsidRPr="00CA79B0">
        <w:rPr>
          <w:b/>
          <w:bCs/>
          <w:noProof/>
          <w:lang w:val="en-GB"/>
        </w:rPr>
        <w:t>5</w:t>
      </w:r>
      <w:r w:rsidRPr="00CA79B0">
        <w:rPr>
          <w:noProof/>
          <w:lang w:val="en-GB"/>
        </w:rPr>
        <w:t>, 1–9 (2015).</w:t>
      </w:r>
    </w:p>
    <w:p w14:paraId="3D3C370E"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5. </w:t>
      </w:r>
      <w:r w:rsidRPr="00CA79B0">
        <w:rPr>
          <w:noProof/>
          <w:lang w:val="en-GB"/>
        </w:rPr>
        <w:tab/>
        <w:t xml:space="preserve">M. Bergmann, S. Mützel, S. Primpke, M. B. Tekman, J. Trachsel, G. Gerdts, White and wonderful? Microplastics prevail in snow from the Alps to the Arctic. </w:t>
      </w:r>
      <w:r w:rsidRPr="00CA79B0">
        <w:rPr>
          <w:i/>
          <w:iCs/>
          <w:noProof/>
          <w:lang w:val="en-GB"/>
        </w:rPr>
        <w:t>Sci. Adv.</w:t>
      </w:r>
      <w:r w:rsidRPr="00CA79B0">
        <w:rPr>
          <w:noProof/>
          <w:lang w:val="en-GB"/>
        </w:rPr>
        <w:t xml:space="preserve"> </w:t>
      </w:r>
      <w:r w:rsidRPr="00CA79B0">
        <w:rPr>
          <w:b/>
          <w:bCs/>
          <w:noProof/>
          <w:lang w:val="en-GB"/>
        </w:rPr>
        <w:t>5</w:t>
      </w:r>
      <w:r w:rsidRPr="00CA79B0">
        <w:rPr>
          <w:noProof/>
          <w:lang w:val="en-GB"/>
        </w:rPr>
        <w:t>, 1–11 (2019).</w:t>
      </w:r>
    </w:p>
    <w:p w14:paraId="4A18F664"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6. </w:t>
      </w:r>
      <w:r w:rsidRPr="00CA79B0">
        <w:rPr>
          <w:noProof/>
          <w:lang w:val="en-GB"/>
        </w:rPr>
        <w:tab/>
        <w:t>European Commission, “A European Strategy for Plastics in a Circular Economy. Communication from the Commission to the European Parliament, the Council, the European Economic and Social Committee and the Committee of the Regions” (Brussels, 2018), (available at https://ec.europa.eu/environment/circular-economy/pdf/plastics-strategy.pdf).</w:t>
      </w:r>
    </w:p>
    <w:p w14:paraId="3AB1402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7. </w:t>
      </w:r>
      <w:r w:rsidRPr="00CA79B0">
        <w:rPr>
          <w:noProof/>
          <w:lang w:val="en-GB"/>
        </w:rPr>
        <w:tab/>
        <w:t xml:space="preserve">M. C. Rillig, A. Lehmann, Microplastic in terrestrial ecosystems. </w:t>
      </w:r>
      <w:r w:rsidRPr="00CA79B0">
        <w:rPr>
          <w:i/>
          <w:iCs/>
          <w:noProof/>
          <w:lang w:val="en-GB"/>
        </w:rPr>
        <w:t>Science (80-. ).</w:t>
      </w:r>
      <w:r w:rsidRPr="00CA79B0">
        <w:rPr>
          <w:noProof/>
          <w:lang w:val="en-GB"/>
        </w:rPr>
        <w:t xml:space="preserve"> </w:t>
      </w:r>
      <w:r w:rsidRPr="00CA79B0">
        <w:rPr>
          <w:b/>
          <w:bCs/>
          <w:noProof/>
          <w:lang w:val="en-GB"/>
        </w:rPr>
        <w:t>368</w:t>
      </w:r>
      <w:r w:rsidRPr="00CA79B0">
        <w:rPr>
          <w:noProof/>
          <w:lang w:val="en-GB"/>
        </w:rPr>
        <w:t>, 1430–1431 (2020).</w:t>
      </w:r>
    </w:p>
    <w:p w14:paraId="3CF7129A"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8. </w:t>
      </w:r>
      <w:r w:rsidRPr="00CA79B0">
        <w:rPr>
          <w:noProof/>
          <w:lang w:val="en-GB"/>
        </w:rPr>
        <w:tab/>
        <w:t xml:space="preserve">R. K. Grosberg, G. J. Vermeij, P. C. Wainwright, Biodiversity in water and on land. </w:t>
      </w:r>
      <w:r w:rsidRPr="00CA79B0">
        <w:rPr>
          <w:i/>
          <w:iCs/>
          <w:noProof/>
          <w:lang w:val="en-GB"/>
        </w:rPr>
        <w:t>Curr. Biol.</w:t>
      </w:r>
      <w:r w:rsidRPr="00CA79B0">
        <w:rPr>
          <w:noProof/>
          <w:lang w:val="en-GB"/>
        </w:rPr>
        <w:t xml:space="preserve"> </w:t>
      </w:r>
      <w:r w:rsidRPr="00CA79B0">
        <w:rPr>
          <w:b/>
          <w:bCs/>
          <w:noProof/>
          <w:lang w:val="en-GB"/>
        </w:rPr>
        <w:t>22</w:t>
      </w:r>
      <w:r w:rsidRPr="00CA79B0">
        <w:rPr>
          <w:noProof/>
          <w:lang w:val="en-GB"/>
        </w:rPr>
        <w:t>, R900–R903 (2012).</w:t>
      </w:r>
    </w:p>
    <w:p w14:paraId="6D917024"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9. </w:t>
      </w:r>
      <w:r w:rsidRPr="00CA79B0">
        <w:rPr>
          <w:noProof/>
          <w:lang w:val="en-GB"/>
        </w:rPr>
        <w:tab/>
        <w:t xml:space="preserve">R. R. Hurley, L. Nizzetto, Fate and occurrence of micro(nano)plastics in soils: Knowledge gaps and possible risks. </w:t>
      </w:r>
      <w:r w:rsidRPr="00CA79B0">
        <w:rPr>
          <w:i/>
          <w:iCs/>
          <w:noProof/>
          <w:lang w:val="en-GB"/>
        </w:rPr>
        <w:t>Curr. Opin. Environ. Sci. Heal.</w:t>
      </w:r>
      <w:r w:rsidRPr="00CA79B0">
        <w:rPr>
          <w:noProof/>
          <w:lang w:val="en-GB"/>
        </w:rPr>
        <w:t xml:space="preserve"> </w:t>
      </w:r>
      <w:r w:rsidRPr="00CA79B0">
        <w:rPr>
          <w:b/>
          <w:bCs/>
          <w:noProof/>
          <w:lang w:val="en-GB"/>
        </w:rPr>
        <w:t>1</w:t>
      </w:r>
      <w:r w:rsidRPr="00CA79B0">
        <w:rPr>
          <w:noProof/>
          <w:lang w:val="en-GB"/>
        </w:rPr>
        <w:t>, 6–11 (2018).</w:t>
      </w:r>
    </w:p>
    <w:p w14:paraId="7F87F8E1"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10. </w:t>
      </w:r>
      <w:r w:rsidRPr="00CA79B0">
        <w:rPr>
          <w:noProof/>
          <w:lang w:val="en-GB"/>
        </w:rPr>
        <w:tab/>
        <w:t xml:space="preserve">A. A. de Souza Machado, W. Kloas, C. Zarfl, S. Hempel, M. C. Rillig, Microplastics as an emerging threat to terrestrial ecosystems. </w:t>
      </w:r>
      <w:r w:rsidRPr="00CA79B0">
        <w:rPr>
          <w:i/>
          <w:iCs/>
          <w:noProof/>
          <w:lang w:val="en-GB"/>
        </w:rPr>
        <w:t>Glob. Chang. Biol.</w:t>
      </w:r>
      <w:r w:rsidRPr="00CA79B0">
        <w:rPr>
          <w:noProof/>
          <w:lang w:val="en-GB"/>
        </w:rPr>
        <w:t xml:space="preserve"> </w:t>
      </w:r>
      <w:r w:rsidRPr="00CA79B0">
        <w:rPr>
          <w:b/>
          <w:bCs/>
          <w:noProof/>
          <w:lang w:val="en-GB"/>
        </w:rPr>
        <w:t>24</w:t>
      </w:r>
      <w:r w:rsidRPr="00CA79B0">
        <w:rPr>
          <w:noProof/>
          <w:lang w:val="en-GB"/>
        </w:rPr>
        <w:t>, 1405–1416 (2018).</w:t>
      </w:r>
    </w:p>
    <w:p w14:paraId="1E63CDD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11. </w:t>
      </w:r>
      <w:r w:rsidRPr="00CA79B0">
        <w:rPr>
          <w:noProof/>
          <w:lang w:val="en-GB"/>
        </w:rPr>
        <w:tab/>
        <w:t xml:space="preserve">S. Kaza, L. C. Yao, P. Bhada-Tata, F. Van Woerden, </w:t>
      </w:r>
      <w:r w:rsidRPr="00CA79B0">
        <w:rPr>
          <w:i/>
          <w:iCs/>
          <w:noProof/>
          <w:lang w:val="en-GB"/>
        </w:rPr>
        <w:t>What a Waste 2.0: A Global Snapshot of Solid Waste Management to 2050</w:t>
      </w:r>
      <w:r w:rsidRPr="00CA79B0">
        <w:rPr>
          <w:noProof/>
          <w:lang w:val="en-GB"/>
        </w:rPr>
        <w:t xml:space="preserve"> (Washington, DC: World Bank, 2018; http://hdl.handle.net/10986/30317), vol. 1999.</w:t>
      </w:r>
    </w:p>
    <w:p w14:paraId="75DCA5EA"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12. </w:t>
      </w:r>
      <w:r w:rsidRPr="00CA79B0">
        <w:rPr>
          <w:noProof/>
          <w:lang w:val="en-GB"/>
        </w:rPr>
        <w:tab/>
        <w:t xml:space="preserve">S. L. Pimm, C. N. Jenkins, R. Abell, T. M. Brooks, J. L. Gittleman, L. N. Joppa, P. H. Raven, C. M. Roberts, J. O. Sexton, The biodiversity of species and their rates of extinction, distribution, and protection. </w:t>
      </w:r>
      <w:r w:rsidRPr="00CA79B0">
        <w:rPr>
          <w:i/>
          <w:iCs/>
          <w:noProof/>
          <w:lang w:val="en-GB"/>
        </w:rPr>
        <w:t>Science (80-. ).</w:t>
      </w:r>
      <w:r w:rsidRPr="00CA79B0">
        <w:rPr>
          <w:noProof/>
          <w:lang w:val="en-GB"/>
        </w:rPr>
        <w:t xml:space="preserve"> </w:t>
      </w:r>
      <w:r w:rsidRPr="00CA79B0">
        <w:rPr>
          <w:b/>
          <w:bCs/>
          <w:noProof/>
          <w:lang w:val="en-GB"/>
        </w:rPr>
        <w:t>344</w:t>
      </w:r>
      <w:r w:rsidRPr="00CA79B0">
        <w:rPr>
          <w:noProof/>
          <w:lang w:val="en-GB"/>
        </w:rPr>
        <w:t xml:space="preserve"> (2014), doi:10.1126/science.1246752.</w:t>
      </w:r>
    </w:p>
    <w:p w14:paraId="2CD6090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13. </w:t>
      </w:r>
      <w:r w:rsidRPr="00CA79B0">
        <w:rPr>
          <w:noProof/>
          <w:lang w:val="en-GB"/>
        </w:rPr>
        <w:tab/>
        <w:t xml:space="preserve">G. Ceballos, P. R. Ehrlich, A. D. Barnosky, A. García, R. M. Pringle, T. M. Palmer, Accelerated modern human-induced species losses: Entering the sixth mass extinction. </w:t>
      </w:r>
      <w:r w:rsidRPr="00CA79B0">
        <w:rPr>
          <w:i/>
          <w:iCs/>
          <w:noProof/>
          <w:lang w:val="en-GB"/>
        </w:rPr>
        <w:t>Sci. Adv.</w:t>
      </w:r>
      <w:r w:rsidRPr="00CA79B0">
        <w:rPr>
          <w:noProof/>
          <w:lang w:val="en-GB"/>
        </w:rPr>
        <w:t xml:space="preserve"> </w:t>
      </w:r>
      <w:r w:rsidRPr="00CA79B0">
        <w:rPr>
          <w:b/>
          <w:bCs/>
          <w:noProof/>
          <w:lang w:val="en-GB"/>
        </w:rPr>
        <w:t>1</w:t>
      </w:r>
      <w:r w:rsidRPr="00CA79B0">
        <w:rPr>
          <w:noProof/>
          <w:lang w:val="en-GB"/>
        </w:rPr>
        <w:t>, 9–13 (2015).</w:t>
      </w:r>
    </w:p>
    <w:p w14:paraId="2A2537AC"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14. </w:t>
      </w:r>
      <w:r w:rsidRPr="00CA79B0">
        <w:rPr>
          <w:noProof/>
          <w:lang w:val="en-GB"/>
        </w:rPr>
        <w:tab/>
        <w:t xml:space="preserve">A. D. Barnosky, N. Matzke, S. Tomiya, G. O. U. Wogan, B. Swartz, T. B. Quental, C. </w:t>
      </w:r>
      <w:r w:rsidRPr="00CA79B0">
        <w:rPr>
          <w:noProof/>
          <w:lang w:val="en-GB"/>
        </w:rPr>
        <w:lastRenderedPageBreak/>
        <w:t xml:space="preserve">Marshall, J. L. McGuire, E. L. Lindsey, K. C. Maguire, B. Mersey, E. A. Ferrer, Has the Earth’s sixth mass extinction already arrived? </w:t>
      </w:r>
      <w:r w:rsidRPr="00CA79B0">
        <w:rPr>
          <w:i/>
          <w:iCs/>
          <w:noProof/>
          <w:lang w:val="en-GB"/>
        </w:rPr>
        <w:t>Nature</w:t>
      </w:r>
      <w:r w:rsidRPr="00CA79B0">
        <w:rPr>
          <w:noProof/>
          <w:lang w:val="en-GB"/>
        </w:rPr>
        <w:t xml:space="preserve">. </w:t>
      </w:r>
      <w:r w:rsidRPr="00CA79B0">
        <w:rPr>
          <w:b/>
          <w:bCs/>
          <w:noProof/>
          <w:lang w:val="en-GB"/>
        </w:rPr>
        <w:t>471</w:t>
      </w:r>
      <w:r w:rsidRPr="00CA79B0">
        <w:rPr>
          <w:noProof/>
          <w:lang w:val="en-GB"/>
        </w:rPr>
        <w:t>, 51–57 (2011).</w:t>
      </w:r>
    </w:p>
    <w:p w14:paraId="70D58B10"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15. </w:t>
      </w:r>
      <w:r w:rsidRPr="00CA79B0">
        <w:rPr>
          <w:noProof/>
          <w:lang w:val="en-GB"/>
        </w:rPr>
        <w:tab/>
        <w:t xml:space="preserve">B.-I. Choi, A. J. Harvey, M. P. Green, Bisphenol A affects early bovine embryo development and metabolism that is negated by an oestrogen receptor inhibitor. </w:t>
      </w:r>
      <w:r w:rsidRPr="00CA79B0">
        <w:rPr>
          <w:i/>
          <w:iCs/>
          <w:noProof/>
          <w:lang w:val="en-GB"/>
        </w:rPr>
        <w:t>Sci. Rep.</w:t>
      </w:r>
      <w:r w:rsidRPr="00CA79B0">
        <w:rPr>
          <w:noProof/>
          <w:lang w:val="en-GB"/>
        </w:rPr>
        <w:t xml:space="preserve"> </w:t>
      </w:r>
      <w:r w:rsidRPr="00CA79B0">
        <w:rPr>
          <w:b/>
          <w:bCs/>
          <w:noProof/>
          <w:lang w:val="en-GB"/>
        </w:rPr>
        <w:t>6</w:t>
      </w:r>
      <w:r w:rsidRPr="00CA79B0">
        <w:rPr>
          <w:noProof/>
          <w:lang w:val="en-GB"/>
        </w:rPr>
        <w:t>, 29318 (2016).</w:t>
      </w:r>
    </w:p>
    <w:p w14:paraId="4B44CCE3"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16. </w:t>
      </w:r>
      <w:r w:rsidRPr="00CA79B0">
        <w:rPr>
          <w:noProof/>
          <w:lang w:val="en-GB"/>
        </w:rPr>
        <w:tab/>
        <w:t xml:space="preserve">K. Sone, M. Hinago, A. Kitayama, J. Morokuma, N. Ueno, H. Watanabe, T. Iguchi, Effects of 17β-estradiol, nonylphenol, and bisphenol-A on developing Xenopus laevis embryos. </w:t>
      </w:r>
      <w:r w:rsidRPr="00CA79B0">
        <w:rPr>
          <w:i/>
          <w:iCs/>
          <w:noProof/>
          <w:lang w:val="en-GB"/>
        </w:rPr>
        <w:t>Gen. Comp. Endocrinol.</w:t>
      </w:r>
      <w:r w:rsidRPr="00CA79B0">
        <w:rPr>
          <w:noProof/>
          <w:lang w:val="en-GB"/>
        </w:rPr>
        <w:t xml:space="preserve"> </w:t>
      </w:r>
      <w:r w:rsidRPr="00CA79B0">
        <w:rPr>
          <w:b/>
          <w:bCs/>
          <w:noProof/>
          <w:lang w:val="en-GB"/>
        </w:rPr>
        <w:t>138</w:t>
      </w:r>
      <w:r w:rsidRPr="00CA79B0">
        <w:rPr>
          <w:noProof/>
          <w:lang w:val="en-GB"/>
        </w:rPr>
        <w:t>, 228–236 (2004).</w:t>
      </w:r>
    </w:p>
    <w:p w14:paraId="297505D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17. </w:t>
      </w:r>
      <w:r w:rsidRPr="00CA79B0">
        <w:rPr>
          <w:noProof/>
          <w:lang w:val="en-GB"/>
        </w:rPr>
        <w:tab/>
        <w:t xml:space="preserve">S. D’Angelo, R. Meccariello, Microplastics: A Threat for Male Fertility. </w:t>
      </w:r>
      <w:r w:rsidRPr="00CA79B0">
        <w:rPr>
          <w:i/>
          <w:iCs/>
          <w:noProof/>
          <w:lang w:val="en-GB"/>
        </w:rPr>
        <w:t>Int. J. Environ. Res. Public Health</w:t>
      </w:r>
      <w:r w:rsidRPr="00CA79B0">
        <w:rPr>
          <w:noProof/>
          <w:lang w:val="en-GB"/>
        </w:rPr>
        <w:t xml:space="preserve">. </w:t>
      </w:r>
      <w:r w:rsidRPr="00CA79B0">
        <w:rPr>
          <w:b/>
          <w:bCs/>
          <w:noProof/>
          <w:lang w:val="en-GB"/>
        </w:rPr>
        <w:t>18</w:t>
      </w:r>
      <w:r w:rsidRPr="00CA79B0">
        <w:rPr>
          <w:noProof/>
          <w:lang w:val="en-GB"/>
        </w:rPr>
        <w:t>, 2392 (2021).</w:t>
      </w:r>
    </w:p>
    <w:p w14:paraId="096E001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18. </w:t>
      </w:r>
      <w:r w:rsidRPr="00CA79B0">
        <w:rPr>
          <w:noProof/>
          <w:lang w:val="en-GB"/>
        </w:rPr>
        <w:tab/>
        <w:t xml:space="preserve">F. Erdemir, D. Atilgan, F. Firat, F. Markoc, B. S. Parlaktas, E. Sogut, The effect of Sertraline, Paroxetine, Fluoxetine and Escitalopram on testicular tissue and oxidative stress parameters in rats. </w:t>
      </w:r>
      <w:r w:rsidRPr="00CA79B0">
        <w:rPr>
          <w:i/>
          <w:iCs/>
          <w:noProof/>
          <w:lang w:val="en-GB"/>
        </w:rPr>
        <w:t>Int. Braz J Urol</w:t>
      </w:r>
      <w:r w:rsidRPr="00CA79B0">
        <w:rPr>
          <w:noProof/>
          <w:lang w:val="en-GB"/>
        </w:rPr>
        <w:t xml:space="preserve">. </w:t>
      </w:r>
      <w:r w:rsidRPr="00CA79B0">
        <w:rPr>
          <w:b/>
          <w:bCs/>
          <w:noProof/>
          <w:lang w:val="en-GB"/>
        </w:rPr>
        <w:t>40</w:t>
      </w:r>
      <w:r w:rsidRPr="00CA79B0">
        <w:rPr>
          <w:noProof/>
          <w:lang w:val="en-GB"/>
        </w:rPr>
        <w:t>, 100–108 (2014).</w:t>
      </w:r>
    </w:p>
    <w:p w14:paraId="5C065D47"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19. </w:t>
      </w:r>
      <w:r w:rsidRPr="00CA79B0">
        <w:rPr>
          <w:noProof/>
          <w:lang w:val="en-GB"/>
        </w:rPr>
        <w:tab/>
        <w:t xml:space="preserve">L. Stuppia, M. Franzago, P. Ballerini, V. Gatta, I. Antonucci, Epigenetics and male reproduction: the consequences of paternal lifestyle on fertility, embryo development, and children lifetime health. </w:t>
      </w:r>
      <w:r w:rsidRPr="00CA79B0">
        <w:rPr>
          <w:i/>
          <w:iCs/>
          <w:noProof/>
          <w:lang w:val="en-GB"/>
        </w:rPr>
        <w:t>Clin. Epigenetics</w:t>
      </w:r>
      <w:r w:rsidRPr="00CA79B0">
        <w:rPr>
          <w:noProof/>
          <w:lang w:val="en-GB"/>
        </w:rPr>
        <w:t xml:space="preserve">. </w:t>
      </w:r>
      <w:r w:rsidRPr="00CA79B0">
        <w:rPr>
          <w:b/>
          <w:bCs/>
          <w:noProof/>
          <w:lang w:val="en-GB"/>
        </w:rPr>
        <w:t>7</w:t>
      </w:r>
      <w:r w:rsidRPr="00CA79B0">
        <w:rPr>
          <w:noProof/>
          <w:lang w:val="en-GB"/>
        </w:rPr>
        <w:t>, 120 (2015).</w:t>
      </w:r>
    </w:p>
    <w:p w14:paraId="7B354E59"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20. </w:t>
      </w:r>
      <w:r w:rsidRPr="00CA79B0">
        <w:rPr>
          <w:noProof/>
          <w:lang w:val="en-GB"/>
        </w:rPr>
        <w:tab/>
        <w:t xml:space="preserve">S. Rattan, C. Zhou, C. Chiang, S. Mahalingam, E. Brehm, J. A. Flaws, Exposure to endocrine disruptors during adulthood: consequences for female fertility. </w:t>
      </w:r>
      <w:r w:rsidRPr="00CA79B0">
        <w:rPr>
          <w:i/>
          <w:iCs/>
          <w:noProof/>
          <w:lang w:val="en-GB"/>
        </w:rPr>
        <w:t>J. Endocrinol.</w:t>
      </w:r>
      <w:r w:rsidRPr="00CA79B0">
        <w:rPr>
          <w:noProof/>
          <w:lang w:val="en-GB"/>
        </w:rPr>
        <w:t xml:space="preserve"> </w:t>
      </w:r>
      <w:r w:rsidRPr="00CA79B0">
        <w:rPr>
          <w:b/>
          <w:bCs/>
          <w:noProof/>
          <w:lang w:val="en-GB"/>
        </w:rPr>
        <w:t>233</w:t>
      </w:r>
      <w:r w:rsidRPr="00CA79B0">
        <w:rPr>
          <w:noProof/>
          <w:lang w:val="en-GB"/>
        </w:rPr>
        <w:t>, R109–R129 (2017).</w:t>
      </w:r>
    </w:p>
    <w:p w14:paraId="470B9934"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21. </w:t>
      </w:r>
      <w:r w:rsidRPr="00CA79B0">
        <w:rPr>
          <w:noProof/>
          <w:lang w:val="en-GB"/>
        </w:rPr>
        <w:tab/>
        <w:t xml:space="preserve">N. Kumar, S. Sharan, S. Srivastava, P. Roy, Assessment of estrogenic potential of diethyl phthalate in female reproductive system involving both genomic and non-genomic actions. </w:t>
      </w:r>
      <w:r w:rsidRPr="00CA79B0">
        <w:rPr>
          <w:i/>
          <w:iCs/>
          <w:noProof/>
          <w:lang w:val="en-GB"/>
        </w:rPr>
        <w:t>Reprod. Toxicol.</w:t>
      </w:r>
      <w:r w:rsidRPr="00CA79B0">
        <w:rPr>
          <w:noProof/>
          <w:lang w:val="en-GB"/>
        </w:rPr>
        <w:t xml:space="preserve"> </w:t>
      </w:r>
      <w:r w:rsidRPr="00CA79B0">
        <w:rPr>
          <w:b/>
          <w:bCs/>
          <w:noProof/>
          <w:lang w:val="en-GB"/>
        </w:rPr>
        <w:t>49</w:t>
      </w:r>
      <w:r w:rsidRPr="00CA79B0">
        <w:rPr>
          <w:noProof/>
          <w:lang w:val="en-GB"/>
        </w:rPr>
        <w:t>, 12–26 (2014).</w:t>
      </w:r>
    </w:p>
    <w:p w14:paraId="230136E2"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22. </w:t>
      </w:r>
      <w:r w:rsidRPr="00CA79B0">
        <w:rPr>
          <w:noProof/>
          <w:lang w:val="en-GB"/>
        </w:rPr>
        <w:tab/>
        <w:t xml:space="preserve">Y.-Y. Du, Y.-L. Fang, Y.-X. Wang, Q. Zeng, N. Guo, H. Zhao, Y.-F. Li, Follicular fluid and urinary concentrations of phthalate metabolites among infertile women and associations with in vitro fertilization parameters. </w:t>
      </w:r>
      <w:r w:rsidRPr="00CA79B0">
        <w:rPr>
          <w:i/>
          <w:iCs/>
          <w:noProof/>
          <w:lang w:val="en-GB"/>
        </w:rPr>
        <w:t>Reprod. Toxicol.</w:t>
      </w:r>
      <w:r w:rsidRPr="00CA79B0">
        <w:rPr>
          <w:noProof/>
          <w:lang w:val="en-GB"/>
        </w:rPr>
        <w:t xml:space="preserve"> </w:t>
      </w:r>
      <w:r w:rsidRPr="00CA79B0">
        <w:rPr>
          <w:b/>
          <w:bCs/>
          <w:noProof/>
          <w:lang w:val="en-GB"/>
        </w:rPr>
        <w:t>61</w:t>
      </w:r>
      <w:r w:rsidRPr="00CA79B0">
        <w:rPr>
          <w:noProof/>
          <w:lang w:val="en-GB"/>
        </w:rPr>
        <w:t>, 142–50 (2016).</w:t>
      </w:r>
    </w:p>
    <w:p w14:paraId="00A35186"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23. </w:t>
      </w:r>
      <w:r w:rsidRPr="00CA79B0">
        <w:rPr>
          <w:noProof/>
          <w:lang w:val="en-GB"/>
        </w:rPr>
        <w:tab/>
        <w:t xml:space="preserve">R. Sussarellu, M. Suquet, Y. Thomas, C. Lambert, C. Fabioux, M. E. J. Pernet, N. Le Goïc, V. Quillien, C. Mingant, Y. Epelboin, C. Corporeau, J. Guyomarch, J. Robbens, I. Paul-Pont, P. Soudant, A. Huvet, N. Le Goïc, V. Quillien, C. Mingant, Y. Epelboin, C. Corporeau, J. Guyomarch, J. Robbens, I. Paul-Pont, P. Soudant, A. Huvet, Oyster reproduction is affected by exposure to polystyrene microplastics. </w:t>
      </w:r>
      <w:r w:rsidRPr="00CA79B0">
        <w:rPr>
          <w:i/>
          <w:iCs/>
          <w:noProof/>
          <w:lang w:val="en-GB"/>
        </w:rPr>
        <w:t>Proc. Natl. Acad. Sci.</w:t>
      </w:r>
      <w:r w:rsidRPr="00CA79B0">
        <w:rPr>
          <w:noProof/>
          <w:lang w:val="en-GB"/>
        </w:rPr>
        <w:t xml:space="preserve"> </w:t>
      </w:r>
      <w:r w:rsidRPr="00CA79B0">
        <w:rPr>
          <w:b/>
          <w:bCs/>
          <w:noProof/>
          <w:lang w:val="en-GB"/>
        </w:rPr>
        <w:t>113</w:t>
      </w:r>
      <w:r w:rsidRPr="00CA79B0">
        <w:rPr>
          <w:noProof/>
          <w:lang w:val="en-GB"/>
        </w:rPr>
        <w:t>, 2430–2435 (2016).</w:t>
      </w:r>
    </w:p>
    <w:p w14:paraId="147B37DB"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24. </w:t>
      </w:r>
      <w:r w:rsidRPr="00CA79B0">
        <w:rPr>
          <w:noProof/>
          <w:lang w:val="en-GB"/>
        </w:rPr>
        <w:tab/>
        <w:t xml:space="preserve">H. Jin, T. Ma, X. Sha, Z. Liu, Y. Zhou, X. Meng, Y. Chen, X. Han, J. Ding, Polystyrene microplastics induced male reproductive toxicity in mice. </w:t>
      </w:r>
      <w:r w:rsidRPr="00CA79B0">
        <w:rPr>
          <w:i/>
          <w:iCs/>
          <w:noProof/>
          <w:lang w:val="en-GB"/>
        </w:rPr>
        <w:t>J. Hazard. Mater.</w:t>
      </w:r>
      <w:r w:rsidRPr="00CA79B0">
        <w:rPr>
          <w:noProof/>
          <w:lang w:val="en-GB"/>
        </w:rPr>
        <w:t xml:space="preserve"> </w:t>
      </w:r>
      <w:r w:rsidRPr="00CA79B0">
        <w:rPr>
          <w:b/>
          <w:bCs/>
          <w:noProof/>
          <w:lang w:val="en-GB"/>
        </w:rPr>
        <w:t>401</w:t>
      </w:r>
      <w:r w:rsidRPr="00CA79B0">
        <w:rPr>
          <w:noProof/>
          <w:lang w:val="en-GB"/>
        </w:rPr>
        <w:t>, 123430 (2021).</w:t>
      </w:r>
    </w:p>
    <w:p w14:paraId="561A8C8C"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25. </w:t>
      </w:r>
      <w:r w:rsidRPr="00CA79B0">
        <w:rPr>
          <w:noProof/>
          <w:lang w:val="en-GB"/>
        </w:rPr>
        <w:tab/>
        <w:t xml:space="preserve">M. U. Ijaz, S. Shahzadi, A. Samad, N. Ehsan, H. Ahmed, A. Tahir, H. Rehman, H. Anwar, Dose-Dependent Effect of Polystyrene Microplastics on the Testicular Tissues of the Male Sprague Dawley Rats. </w:t>
      </w:r>
      <w:r w:rsidRPr="00CA79B0">
        <w:rPr>
          <w:i/>
          <w:iCs/>
          <w:noProof/>
          <w:lang w:val="en-GB"/>
        </w:rPr>
        <w:t>Dose-Response</w:t>
      </w:r>
      <w:r w:rsidRPr="00CA79B0">
        <w:rPr>
          <w:noProof/>
          <w:lang w:val="en-GB"/>
        </w:rPr>
        <w:t xml:space="preserve">. </w:t>
      </w:r>
      <w:r w:rsidRPr="00CA79B0">
        <w:rPr>
          <w:b/>
          <w:bCs/>
          <w:noProof/>
          <w:lang w:val="en-GB"/>
        </w:rPr>
        <w:t>19</w:t>
      </w:r>
      <w:r w:rsidRPr="00CA79B0">
        <w:rPr>
          <w:noProof/>
          <w:lang w:val="en-GB"/>
        </w:rPr>
        <w:t>, 1–11 (2021).</w:t>
      </w:r>
    </w:p>
    <w:p w14:paraId="538EC0D8"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26. </w:t>
      </w:r>
      <w:r w:rsidRPr="00CA79B0">
        <w:rPr>
          <w:noProof/>
          <w:lang w:val="en-GB"/>
        </w:rPr>
        <w:tab/>
        <w:t xml:space="preserve">B. Hou, F. Wang, T. Liu, Z. Wang, Reproductive toxicity of polystyrene microplastics: In vivo experimental study on testicular toxicity in mice. </w:t>
      </w:r>
      <w:r w:rsidRPr="00CA79B0">
        <w:rPr>
          <w:i/>
          <w:iCs/>
          <w:noProof/>
          <w:lang w:val="en-GB"/>
        </w:rPr>
        <w:t>J. Hazard. Mater.</w:t>
      </w:r>
      <w:r w:rsidRPr="00CA79B0">
        <w:rPr>
          <w:noProof/>
          <w:lang w:val="en-GB"/>
        </w:rPr>
        <w:t xml:space="preserve"> </w:t>
      </w:r>
      <w:r w:rsidRPr="00CA79B0">
        <w:rPr>
          <w:b/>
          <w:bCs/>
          <w:noProof/>
          <w:lang w:val="en-GB"/>
        </w:rPr>
        <w:t>405</w:t>
      </w:r>
      <w:r w:rsidRPr="00CA79B0">
        <w:rPr>
          <w:noProof/>
          <w:lang w:val="en-GB"/>
        </w:rPr>
        <w:t>, 124028 (2021).</w:t>
      </w:r>
    </w:p>
    <w:p w14:paraId="268908DE"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27. </w:t>
      </w:r>
      <w:r w:rsidRPr="00CA79B0">
        <w:rPr>
          <w:noProof/>
          <w:lang w:val="en-GB"/>
        </w:rPr>
        <w:tab/>
        <w:t xml:space="preserve">F. Büks, M. Kaupenjohann, Global concentrations of microplastics in soils – a review. </w:t>
      </w:r>
      <w:r w:rsidRPr="00CA79B0">
        <w:rPr>
          <w:i/>
          <w:iCs/>
          <w:noProof/>
          <w:lang w:val="en-GB"/>
        </w:rPr>
        <w:t>SOIL</w:t>
      </w:r>
      <w:r w:rsidRPr="00CA79B0">
        <w:rPr>
          <w:noProof/>
          <w:lang w:val="en-GB"/>
        </w:rPr>
        <w:t xml:space="preserve">. </w:t>
      </w:r>
      <w:r w:rsidRPr="00CA79B0">
        <w:rPr>
          <w:b/>
          <w:bCs/>
          <w:noProof/>
          <w:lang w:val="en-GB"/>
        </w:rPr>
        <w:t>6</w:t>
      </w:r>
      <w:r w:rsidRPr="00CA79B0">
        <w:rPr>
          <w:noProof/>
          <w:lang w:val="en-GB"/>
        </w:rPr>
        <w:t>, 649–662 (2020).</w:t>
      </w:r>
    </w:p>
    <w:p w14:paraId="722603CA"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28. </w:t>
      </w:r>
      <w:r w:rsidRPr="00CA79B0">
        <w:rPr>
          <w:noProof/>
          <w:lang w:val="en-GB"/>
        </w:rPr>
        <w:tab/>
        <w:t xml:space="preserve">S. Li, Q. Wang, H. Yu, L. Yang, Y. Sun, N. Xu, N. Wang, Z. Lei, J. Hou, Y. Jin, H. Zhang, L. Li, F. Xu, L. Zhang, Polystyrene microplastics induce blood–testis barrier disruption regulated by the MAPK-Nrf2 signaling pathway in rats. </w:t>
      </w:r>
      <w:r w:rsidRPr="00CA79B0">
        <w:rPr>
          <w:i/>
          <w:iCs/>
          <w:noProof/>
          <w:lang w:val="en-GB"/>
        </w:rPr>
        <w:t>Environ. Sci. Pollut. Res.</w:t>
      </w:r>
      <w:r w:rsidRPr="00CA79B0">
        <w:rPr>
          <w:noProof/>
          <w:lang w:val="en-GB"/>
        </w:rPr>
        <w:t xml:space="preserve"> </w:t>
      </w:r>
      <w:r w:rsidRPr="00CA79B0">
        <w:rPr>
          <w:b/>
          <w:bCs/>
          <w:noProof/>
          <w:lang w:val="en-GB"/>
        </w:rPr>
        <w:t>28</w:t>
      </w:r>
      <w:r w:rsidRPr="00CA79B0">
        <w:rPr>
          <w:noProof/>
          <w:lang w:val="en-GB"/>
        </w:rPr>
        <w:t>, 47921–47931 (2021).</w:t>
      </w:r>
    </w:p>
    <w:p w14:paraId="376C3FBD"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29. </w:t>
      </w:r>
      <w:r w:rsidRPr="00CA79B0">
        <w:rPr>
          <w:noProof/>
          <w:lang w:val="en-GB"/>
        </w:rPr>
        <w:tab/>
        <w:t xml:space="preserve">Y. Deng, Z. Yan, R. Shen, Y. Huang, H. Ren, Y. Zhang, Enhanced reproductive toxicities induced by phthalates contaminated microplastics in male mice (Mus musculus). </w:t>
      </w:r>
      <w:r w:rsidRPr="00CA79B0">
        <w:rPr>
          <w:i/>
          <w:iCs/>
          <w:noProof/>
          <w:lang w:val="en-GB"/>
        </w:rPr>
        <w:t>J. Hazard. Mater.</w:t>
      </w:r>
      <w:r w:rsidRPr="00CA79B0">
        <w:rPr>
          <w:noProof/>
          <w:lang w:val="en-GB"/>
        </w:rPr>
        <w:t xml:space="preserve"> </w:t>
      </w:r>
      <w:r w:rsidRPr="00CA79B0">
        <w:rPr>
          <w:b/>
          <w:bCs/>
          <w:noProof/>
          <w:lang w:val="en-GB"/>
        </w:rPr>
        <w:t>406</w:t>
      </w:r>
      <w:r w:rsidRPr="00CA79B0">
        <w:rPr>
          <w:noProof/>
          <w:lang w:val="en-GB"/>
        </w:rPr>
        <w:t>, 124644 (2021).</w:t>
      </w:r>
    </w:p>
    <w:p w14:paraId="4ED60A1B"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30. </w:t>
      </w:r>
      <w:r w:rsidRPr="00CA79B0">
        <w:rPr>
          <w:noProof/>
          <w:lang w:val="en-GB"/>
        </w:rPr>
        <w:tab/>
        <w:t xml:space="preserve">R. An, X. Wang, L. Yang, J. Zhang, N. Wang, F. Xu, Y. Hou, H. Zhang, L. Zhang, </w:t>
      </w:r>
      <w:r w:rsidRPr="00CA79B0">
        <w:rPr>
          <w:noProof/>
          <w:lang w:val="en-GB"/>
        </w:rPr>
        <w:lastRenderedPageBreak/>
        <w:t xml:space="preserve">Polystyrene microplastics cause granulosa cells apoptosis and fibrosis in ovary through oxidative stress in rats. </w:t>
      </w:r>
      <w:r w:rsidRPr="00CA79B0">
        <w:rPr>
          <w:i/>
          <w:iCs/>
          <w:noProof/>
          <w:lang w:val="en-GB"/>
        </w:rPr>
        <w:t>Toxicology</w:t>
      </w:r>
      <w:r w:rsidRPr="00CA79B0">
        <w:rPr>
          <w:noProof/>
          <w:lang w:val="en-GB"/>
        </w:rPr>
        <w:t xml:space="preserve">. </w:t>
      </w:r>
      <w:r w:rsidRPr="00CA79B0">
        <w:rPr>
          <w:b/>
          <w:bCs/>
          <w:noProof/>
          <w:lang w:val="en-GB"/>
        </w:rPr>
        <w:t>449</w:t>
      </w:r>
      <w:r w:rsidRPr="00CA79B0">
        <w:rPr>
          <w:noProof/>
          <w:lang w:val="en-GB"/>
        </w:rPr>
        <w:t>, 152665 (2021).</w:t>
      </w:r>
    </w:p>
    <w:p w14:paraId="044E7C7D"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31. </w:t>
      </w:r>
      <w:r w:rsidRPr="00CA79B0">
        <w:rPr>
          <w:noProof/>
          <w:lang w:val="en-GB"/>
        </w:rPr>
        <w:tab/>
        <w:t xml:space="preserve">Z. Liu, Q. Zhuan, L. Zhang, L. Meng, X. Fu, Y. Hou, Polystyrene microplastics induced female reproductive toxicity in mice. </w:t>
      </w:r>
      <w:r w:rsidRPr="00CA79B0">
        <w:rPr>
          <w:i/>
          <w:iCs/>
          <w:noProof/>
          <w:lang w:val="en-GB"/>
        </w:rPr>
        <w:t>J. Hazard. Mater.</w:t>
      </w:r>
      <w:r w:rsidRPr="00CA79B0">
        <w:rPr>
          <w:noProof/>
          <w:lang w:val="en-GB"/>
        </w:rPr>
        <w:t xml:space="preserve"> </w:t>
      </w:r>
      <w:r w:rsidRPr="00CA79B0">
        <w:rPr>
          <w:b/>
          <w:bCs/>
          <w:noProof/>
          <w:lang w:val="en-GB"/>
        </w:rPr>
        <w:t>424</w:t>
      </w:r>
      <w:r w:rsidRPr="00CA79B0">
        <w:rPr>
          <w:noProof/>
          <w:lang w:val="en-GB"/>
        </w:rPr>
        <w:t>, 127629 (2022).</w:t>
      </w:r>
    </w:p>
    <w:p w14:paraId="520A703F"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32. </w:t>
      </w:r>
      <w:r w:rsidRPr="00CA79B0">
        <w:rPr>
          <w:noProof/>
          <w:lang w:val="en-GB"/>
        </w:rPr>
        <w:tab/>
        <w:t xml:space="preserve">J. C. Prata, I. F. Sequeira, S. S. Monteiro, A. L. P. Silva, J. P. da Costa, P. Dias-Pereira, A. J. S. Fernandes, F. M. da Costa, A. C. Duarte, T. Rocha-Santos, Preparation of biological samples for microplastic identification by Nile Red. </w:t>
      </w:r>
      <w:r w:rsidRPr="00CA79B0">
        <w:rPr>
          <w:i/>
          <w:iCs/>
          <w:noProof/>
          <w:lang w:val="en-GB"/>
        </w:rPr>
        <w:t>Sci. Total Environ.</w:t>
      </w:r>
      <w:r w:rsidRPr="00CA79B0">
        <w:rPr>
          <w:noProof/>
          <w:lang w:val="en-GB"/>
        </w:rPr>
        <w:t xml:space="preserve"> </w:t>
      </w:r>
      <w:r w:rsidRPr="00CA79B0">
        <w:rPr>
          <w:b/>
          <w:bCs/>
          <w:noProof/>
          <w:lang w:val="en-GB"/>
        </w:rPr>
        <w:t>783</w:t>
      </w:r>
      <w:r w:rsidRPr="00CA79B0">
        <w:rPr>
          <w:noProof/>
          <w:lang w:val="en-GB"/>
        </w:rPr>
        <w:t>, 147065 (2021).</w:t>
      </w:r>
    </w:p>
    <w:p w14:paraId="7580FA7F"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33. </w:t>
      </w:r>
      <w:r w:rsidRPr="00CA79B0">
        <w:rPr>
          <w:noProof/>
          <w:lang w:val="en-GB"/>
        </w:rPr>
        <w:tab/>
        <w:t xml:space="preserve">F. Collard, B. Gilbert, G. Eppe, E. Parmentier, K. Das, Detection of Anthropogenic Particles in Fish Stomachs: An Isolation Method Adapted to Identification by Raman Spectroscopy. </w:t>
      </w:r>
      <w:r w:rsidRPr="00CA79B0">
        <w:rPr>
          <w:i/>
          <w:iCs/>
          <w:noProof/>
          <w:lang w:val="en-GB"/>
        </w:rPr>
        <w:t>Arch. Environ. Contam. Toxicol.</w:t>
      </w:r>
      <w:r w:rsidRPr="00CA79B0">
        <w:rPr>
          <w:noProof/>
          <w:lang w:val="en-GB"/>
        </w:rPr>
        <w:t xml:space="preserve"> </w:t>
      </w:r>
      <w:r w:rsidRPr="00CA79B0">
        <w:rPr>
          <w:b/>
          <w:bCs/>
          <w:noProof/>
          <w:lang w:val="en-GB"/>
        </w:rPr>
        <w:t>69</w:t>
      </w:r>
      <w:r w:rsidRPr="00CA79B0">
        <w:rPr>
          <w:noProof/>
          <w:lang w:val="en-GB"/>
        </w:rPr>
        <w:t>, 331–339 (2015).</w:t>
      </w:r>
    </w:p>
    <w:p w14:paraId="7016E3A1"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34. </w:t>
      </w:r>
      <w:r w:rsidRPr="00CA79B0">
        <w:rPr>
          <w:noProof/>
          <w:lang w:val="en-GB"/>
        </w:rPr>
        <w:tab/>
        <w:t xml:space="preserve">T. Braun, L. Ehrlich, W. Henrich, S. Koeppel, I. Lomako, P. Schwabl, B. Liebmann, Detection of microplastic in human placenta and meconium in a clinical setting. </w:t>
      </w:r>
      <w:r w:rsidRPr="00CA79B0">
        <w:rPr>
          <w:i/>
          <w:iCs/>
          <w:noProof/>
          <w:lang w:val="en-GB"/>
        </w:rPr>
        <w:t>Pharmaceutics</w:t>
      </w:r>
      <w:r w:rsidRPr="00CA79B0">
        <w:rPr>
          <w:noProof/>
          <w:lang w:val="en-GB"/>
        </w:rPr>
        <w:t xml:space="preserve">. </w:t>
      </w:r>
      <w:r w:rsidRPr="00CA79B0">
        <w:rPr>
          <w:b/>
          <w:bCs/>
          <w:noProof/>
          <w:lang w:val="en-GB"/>
        </w:rPr>
        <w:t>13</w:t>
      </w:r>
      <w:r w:rsidRPr="00CA79B0">
        <w:rPr>
          <w:noProof/>
          <w:lang w:val="en-GB"/>
        </w:rPr>
        <w:t>, 1–12 (2021).</w:t>
      </w:r>
    </w:p>
    <w:p w14:paraId="39277D51"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35. </w:t>
      </w:r>
      <w:r w:rsidRPr="00CA79B0">
        <w:rPr>
          <w:noProof/>
          <w:lang w:val="en-GB"/>
        </w:rPr>
        <w:tab/>
        <w:t xml:space="preserve">P. Pfohl, C. Roth, L. Meyer, U. Heinemeyer, T. Gruendling, C. Lang, N. Nestle, T. Hofmann, W. Wohlleben, S. Jessl, Microplastic extraction protocols can impact the polymer structure. </w:t>
      </w:r>
      <w:r w:rsidRPr="00CA79B0">
        <w:rPr>
          <w:i/>
          <w:iCs/>
          <w:noProof/>
          <w:lang w:val="en-GB"/>
        </w:rPr>
        <w:t>Microplastics and Nanoplastics</w:t>
      </w:r>
      <w:r w:rsidRPr="00CA79B0">
        <w:rPr>
          <w:noProof/>
          <w:lang w:val="en-GB"/>
        </w:rPr>
        <w:t xml:space="preserve">. </w:t>
      </w:r>
      <w:r w:rsidRPr="00CA79B0">
        <w:rPr>
          <w:b/>
          <w:bCs/>
          <w:noProof/>
          <w:lang w:val="en-GB"/>
        </w:rPr>
        <w:t>1</w:t>
      </w:r>
      <w:r w:rsidRPr="00CA79B0">
        <w:rPr>
          <w:noProof/>
          <w:lang w:val="en-GB"/>
        </w:rPr>
        <w:t>, 1–13 (2021).</w:t>
      </w:r>
    </w:p>
    <w:p w14:paraId="3AFF6092"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36. </w:t>
      </w:r>
      <w:r w:rsidRPr="00CA79B0">
        <w:rPr>
          <w:noProof/>
          <w:lang w:val="en-GB"/>
        </w:rPr>
        <w:tab/>
        <w:t xml:space="preserve">Y. S. Ibrahim, S. Tuan Anuar, A. A. Azmi, W. M. A. Wan Mohd Khalik, S. Lehata, S. R. Hamzah, D. Ismail, Z. F. Ma, A. Dzulkarnaen, Z. Zakaria, N. Mustaffa, S. E. Tuan Sharif, Y. Y. Lee, Detection of microplastics in human colectomy specimens. </w:t>
      </w:r>
      <w:r w:rsidRPr="00CA79B0">
        <w:rPr>
          <w:i/>
          <w:iCs/>
          <w:noProof/>
          <w:lang w:val="en-GB"/>
        </w:rPr>
        <w:t>JGH Open</w:t>
      </w:r>
      <w:r w:rsidRPr="00CA79B0">
        <w:rPr>
          <w:noProof/>
          <w:lang w:val="en-GB"/>
        </w:rPr>
        <w:t xml:space="preserve">. </w:t>
      </w:r>
      <w:r w:rsidRPr="00CA79B0">
        <w:rPr>
          <w:b/>
          <w:bCs/>
          <w:noProof/>
          <w:lang w:val="en-GB"/>
        </w:rPr>
        <w:t>5</w:t>
      </w:r>
      <w:r w:rsidRPr="00CA79B0">
        <w:rPr>
          <w:noProof/>
          <w:lang w:val="en-GB"/>
        </w:rPr>
        <w:t>, 116–121 (2021).</w:t>
      </w:r>
    </w:p>
    <w:p w14:paraId="72289A33"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37. </w:t>
      </w:r>
      <w:r w:rsidRPr="00CA79B0">
        <w:rPr>
          <w:noProof/>
          <w:lang w:val="en-GB"/>
        </w:rPr>
        <w:tab/>
        <w:t xml:space="preserve">P. Schwabl, S. Köppel, P. Königshofer, T. Bucsics, M. Trauner, T. Reiberger, B. Liebmann, Detection of Various Microplastics in Human Stool. </w:t>
      </w:r>
      <w:r w:rsidRPr="00CA79B0">
        <w:rPr>
          <w:i/>
          <w:iCs/>
          <w:noProof/>
          <w:lang w:val="en-GB"/>
        </w:rPr>
        <w:t>Ann. Intern. Med.</w:t>
      </w:r>
      <w:r w:rsidRPr="00CA79B0">
        <w:rPr>
          <w:noProof/>
          <w:lang w:val="en-GB"/>
        </w:rPr>
        <w:t xml:space="preserve"> </w:t>
      </w:r>
      <w:r w:rsidRPr="00CA79B0">
        <w:rPr>
          <w:b/>
          <w:bCs/>
          <w:noProof/>
          <w:lang w:val="en-GB"/>
        </w:rPr>
        <w:t>171</w:t>
      </w:r>
      <w:r w:rsidRPr="00CA79B0">
        <w:rPr>
          <w:noProof/>
          <w:lang w:val="en-GB"/>
        </w:rPr>
        <w:t>, 453 (2019).</w:t>
      </w:r>
    </w:p>
    <w:p w14:paraId="1AB09C94"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38. </w:t>
      </w:r>
      <w:r w:rsidRPr="00CA79B0">
        <w:rPr>
          <w:noProof/>
          <w:lang w:val="en-GB"/>
        </w:rPr>
        <w:tab/>
        <w:t xml:space="preserve">WHO, Infertility is a global public health issue. </w:t>
      </w:r>
      <w:r w:rsidRPr="00CA79B0">
        <w:rPr>
          <w:i/>
          <w:iCs/>
          <w:noProof/>
          <w:lang w:val="en-GB"/>
        </w:rPr>
        <w:t>World Heal. Organ.</w:t>
      </w:r>
      <w:r w:rsidRPr="00CA79B0">
        <w:rPr>
          <w:noProof/>
          <w:lang w:val="en-GB"/>
        </w:rPr>
        <w:t>, (available at https://www.who.int/reproductivehealth/topics/infertility/perspective/en/).</w:t>
      </w:r>
    </w:p>
    <w:p w14:paraId="04738B99"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39. </w:t>
      </w:r>
      <w:r w:rsidRPr="00CA79B0">
        <w:rPr>
          <w:noProof/>
          <w:lang w:val="en-GB"/>
        </w:rPr>
        <w:tab/>
        <w:t xml:space="preserve">Infertility. </w:t>
      </w:r>
      <w:r w:rsidRPr="00CA79B0">
        <w:rPr>
          <w:i/>
          <w:iCs/>
          <w:noProof/>
          <w:lang w:val="en-GB"/>
        </w:rPr>
        <w:t>https://www.nhs.uk/conditions/infertility/</w:t>
      </w:r>
      <w:r w:rsidRPr="00CA79B0">
        <w:rPr>
          <w:noProof/>
          <w:lang w:val="en-GB"/>
        </w:rPr>
        <w:t xml:space="preserve"> (2020).</w:t>
      </w:r>
    </w:p>
    <w:p w14:paraId="5FBF180A"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40. </w:t>
      </w:r>
      <w:r w:rsidRPr="00CA79B0">
        <w:rPr>
          <w:noProof/>
          <w:lang w:val="en-GB"/>
        </w:rPr>
        <w:tab/>
        <w:t xml:space="preserve">H. Sun, T.-T. Gong, Y.-T. Jiang, S. Zhang, Y.-H. Zhao, Q.-J. Wu, Global, regional, and national prevalence and disability-adjusted life-years for infertility in 195 countries and territories, 1990–2017: results from a global burden of disease study, 2017. </w:t>
      </w:r>
      <w:r w:rsidRPr="00CA79B0">
        <w:rPr>
          <w:i/>
          <w:iCs/>
          <w:noProof/>
          <w:lang w:val="en-GB"/>
        </w:rPr>
        <w:t>Aging (Albany. NY).</w:t>
      </w:r>
      <w:r w:rsidRPr="00CA79B0">
        <w:rPr>
          <w:noProof/>
          <w:lang w:val="en-GB"/>
        </w:rPr>
        <w:t xml:space="preserve"> </w:t>
      </w:r>
      <w:r w:rsidRPr="00CA79B0">
        <w:rPr>
          <w:b/>
          <w:bCs/>
          <w:noProof/>
          <w:lang w:val="en-GB"/>
        </w:rPr>
        <w:t>11</w:t>
      </w:r>
      <w:r w:rsidRPr="00CA79B0">
        <w:rPr>
          <w:noProof/>
          <w:lang w:val="en-GB"/>
        </w:rPr>
        <w:t>, 10952–10991 (2019).</w:t>
      </w:r>
    </w:p>
    <w:p w14:paraId="410A1EF6"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41. </w:t>
      </w:r>
      <w:r w:rsidRPr="00CA79B0">
        <w:rPr>
          <w:noProof/>
          <w:lang w:val="en-GB"/>
        </w:rPr>
        <w:tab/>
        <w:t xml:space="preserve">K. L. Rooney, A. D. Domar, The relationship between stress and infertility. </w:t>
      </w:r>
      <w:r w:rsidRPr="00CA79B0">
        <w:rPr>
          <w:i/>
          <w:iCs/>
          <w:noProof/>
          <w:lang w:val="en-GB"/>
        </w:rPr>
        <w:t>Dialogues Clin. Neurosci.</w:t>
      </w:r>
      <w:r w:rsidRPr="00CA79B0">
        <w:rPr>
          <w:noProof/>
          <w:lang w:val="en-GB"/>
        </w:rPr>
        <w:t xml:space="preserve"> </w:t>
      </w:r>
      <w:r w:rsidRPr="00CA79B0">
        <w:rPr>
          <w:b/>
          <w:bCs/>
          <w:noProof/>
          <w:lang w:val="en-GB"/>
        </w:rPr>
        <w:t>20</w:t>
      </w:r>
      <w:r w:rsidRPr="00CA79B0">
        <w:rPr>
          <w:noProof/>
          <w:lang w:val="en-GB"/>
        </w:rPr>
        <w:t>, 41–47 (2018).</w:t>
      </w:r>
    </w:p>
    <w:p w14:paraId="3C52895A"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42. </w:t>
      </w:r>
      <w:r w:rsidRPr="00CA79B0">
        <w:rPr>
          <w:noProof/>
          <w:lang w:val="en-GB"/>
        </w:rPr>
        <w:tab/>
        <w:t xml:space="preserve">A. D. Domar, P. C. Zuttermeister, R. Friedman, The psychological impact of infertility: a comparison with patients with other medical conditions. </w:t>
      </w:r>
      <w:r w:rsidRPr="00CA79B0">
        <w:rPr>
          <w:i/>
          <w:iCs/>
          <w:noProof/>
          <w:lang w:val="en-GB"/>
        </w:rPr>
        <w:t>J. Psychosom. Obstet. Gynaecol.</w:t>
      </w:r>
      <w:r w:rsidRPr="00CA79B0">
        <w:rPr>
          <w:noProof/>
          <w:lang w:val="en-GB"/>
        </w:rPr>
        <w:t xml:space="preserve"> </w:t>
      </w:r>
      <w:r w:rsidRPr="00CA79B0">
        <w:rPr>
          <w:b/>
          <w:bCs/>
          <w:noProof/>
          <w:lang w:val="en-GB"/>
        </w:rPr>
        <w:t>14 Suppl</w:t>
      </w:r>
      <w:r w:rsidRPr="00CA79B0">
        <w:rPr>
          <w:noProof/>
          <w:lang w:val="en-GB"/>
        </w:rPr>
        <w:t>, 45–52 (1993).</w:t>
      </w:r>
    </w:p>
    <w:p w14:paraId="456C0E32"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43. </w:t>
      </w:r>
      <w:r w:rsidRPr="00CA79B0">
        <w:rPr>
          <w:noProof/>
          <w:lang w:val="en-GB"/>
        </w:rPr>
        <w:tab/>
        <w:t xml:space="preserve">S. Bechoua, S. Hamamah, E. Scalici, Male infertility: an obstacle to sexuality? </w:t>
      </w:r>
      <w:r w:rsidRPr="00CA79B0">
        <w:rPr>
          <w:i/>
          <w:iCs/>
          <w:noProof/>
          <w:lang w:val="en-GB"/>
        </w:rPr>
        <w:t>Andrology</w:t>
      </w:r>
      <w:r w:rsidRPr="00CA79B0">
        <w:rPr>
          <w:noProof/>
          <w:lang w:val="en-GB"/>
        </w:rPr>
        <w:t xml:space="preserve">. </w:t>
      </w:r>
      <w:r w:rsidRPr="00CA79B0">
        <w:rPr>
          <w:b/>
          <w:bCs/>
          <w:noProof/>
          <w:lang w:val="en-GB"/>
        </w:rPr>
        <w:t>4</w:t>
      </w:r>
      <w:r w:rsidRPr="00CA79B0">
        <w:rPr>
          <w:noProof/>
          <w:lang w:val="en-GB"/>
        </w:rPr>
        <w:t>, 395–403 (2016).</w:t>
      </w:r>
    </w:p>
    <w:p w14:paraId="5D697F76"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44. </w:t>
      </w:r>
      <w:r w:rsidRPr="00CA79B0">
        <w:rPr>
          <w:noProof/>
          <w:lang w:val="en-GB"/>
        </w:rPr>
        <w:tab/>
        <w:t xml:space="preserve">A. Starc, Infertility and Sexual Dysfunctions: A Systematic Literature Review. </w:t>
      </w:r>
      <w:r w:rsidRPr="00CA79B0">
        <w:rPr>
          <w:i/>
          <w:iCs/>
          <w:noProof/>
          <w:lang w:val="en-GB"/>
        </w:rPr>
        <w:t>Acta Clin. Croat.</w:t>
      </w:r>
      <w:r w:rsidRPr="00CA79B0">
        <w:rPr>
          <w:noProof/>
          <w:lang w:val="en-GB"/>
        </w:rPr>
        <w:t xml:space="preserve"> (2019), doi:10.20471/acc.2019.58.03.15.</w:t>
      </w:r>
    </w:p>
    <w:p w14:paraId="334BAFE7"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45. </w:t>
      </w:r>
      <w:r w:rsidRPr="00CA79B0">
        <w:rPr>
          <w:noProof/>
          <w:lang w:val="en-GB"/>
        </w:rPr>
        <w:tab/>
        <w:t xml:space="preserve">U. Mann, B. Shiff, P. Patel, Reasons for worldwide decline in male fertility. </w:t>
      </w:r>
      <w:r w:rsidRPr="00CA79B0">
        <w:rPr>
          <w:i/>
          <w:iCs/>
          <w:noProof/>
          <w:lang w:val="en-GB"/>
        </w:rPr>
        <w:t>Curr. Opin. Urol.</w:t>
      </w:r>
      <w:r w:rsidRPr="00CA79B0">
        <w:rPr>
          <w:noProof/>
          <w:lang w:val="en-GB"/>
        </w:rPr>
        <w:t xml:space="preserve"> </w:t>
      </w:r>
      <w:r w:rsidRPr="00CA79B0">
        <w:rPr>
          <w:b/>
          <w:bCs/>
          <w:noProof/>
          <w:lang w:val="en-GB"/>
        </w:rPr>
        <w:t>30</w:t>
      </w:r>
      <w:r w:rsidRPr="00CA79B0">
        <w:rPr>
          <w:noProof/>
          <w:lang w:val="en-GB"/>
        </w:rPr>
        <w:t>, 296–301 (2020).</w:t>
      </w:r>
    </w:p>
    <w:p w14:paraId="79A8092E"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46. </w:t>
      </w:r>
      <w:r w:rsidRPr="00CA79B0">
        <w:rPr>
          <w:noProof/>
          <w:lang w:val="en-GB"/>
        </w:rPr>
        <w:tab/>
        <w:t xml:space="preserve">R. Canipari, L. De Santis, S. Cecconi, Female Fertility and Environmental Pollution. </w:t>
      </w:r>
      <w:r w:rsidRPr="00CA79B0">
        <w:rPr>
          <w:i/>
          <w:iCs/>
          <w:noProof/>
          <w:lang w:val="en-GB"/>
        </w:rPr>
        <w:t>Int. J. Environ. Res. Public Health</w:t>
      </w:r>
      <w:r w:rsidRPr="00CA79B0">
        <w:rPr>
          <w:noProof/>
          <w:lang w:val="en-GB"/>
        </w:rPr>
        <w:t xml:space="preserve">. </w:t>
      </w:r>
      <w:r w:rsidRPr="00CA79B0">
        <w:rPr>
          <w:b/>
          <w:bCs/>
          <w:noProof/>
          <w:lang w:val="en-GB"/>
        </w:rPr>
        <w:t>17</w:t>
      </w:r>
      <w:r w:rsidRPr="00CA79B0">
        <w:rPr>
          <w:noProof/>
          <w:lang w:val="en-GB"/>
        </w:rPr>
        <w:t>, 8802 (2020).</w:t>
      </w:r>
    </w:p>
    <w:p w14:paraId="3E7528DD" w14:textId="77777777" w:rsidR="00CA79B0" w:rsidRPr="00CA79B0" w:rsidRDefault="00CA79B0" w:rsidP="00CA79B0">
      <w:pPr>
        <w:widowControl w:val="0"/>
        <w:autoSpaceDE w:val="0"/>
        <w:autoSpaceDN w:val="0"/>
        <w:adjustRightInd w:val="0"/>
        <w:ind w:left="640" w:hanging="640"/>
        <w:rPr>
          <w:noProof/>
          <w:lang w:val="en-GB"/>
        </w:rPr>
      </w:pPr>
      <w:r w:rsidRPr="00CA79B0">
        <w:rPr>
          <w:noProof/>
          <w:lang w:val="en-GB"/>
        </w:rPr>
        <w:t xml:space="preserve">47. </w:t>
      </w:r>
      <w:r w:rsidRPr="00CA79B0">
        <w:rPr>
          <w:noProof/>
          <w:lang w:val="en-GB"/>
        </w:rPr>
        <w:tab/>
        <w:t xml:space="preserve">R. Sussarellu, M. Suquet, Y. Thomas, C. Lambert, C. Fabioux, M. E. J. Pernet, N. Le Goïc, V. Quillien, C. Mingant, Y. Epelboin, C. Corporeau, J. Guyomarch, J. Robbens, I. Paul-Pont, P. Soudant, A. Huvet, N. Le Goïc, V. Quillien, C. Mingant, Y. Epelboin, C. Corporeau, J. Guyomarch, J. Robbens, I. Paul-Pont, P. Soudant, A. Huvet, N. Le Goïc, V. Quillien, C. Mingant, Y. Epelboin, C. Corporeau, J. Guyomarch, J. Robbens, I. Paul-Pont, P. Soudant, A. Huvet, Oyster reproduction is affected by exposure to polystyrene </w:t>
      </w:r>
      <w:r w:rsidRPr="00CA79B0">
        <w:rPr>
          <w:noProof/>
          <w:lang w:val="en-GB"/>
        </w:rPr>
        <w:lastRenderedPageBreak/>
        <w:t xml:space="preserve">microplastics. </w:t>
      </w:r>
      <w:r w:rsidRPr="00CA79B0">
        <w:rPr>
          <w:i/>
          <w:iCs/>
          <w:noProof/>
          <w:lang w:val="en-GB"/>
        </w:rPr>
        <w:t>Proc. Natl. Acad. Sci.</w:t>
      </w:r>
      <w:r w:rsidRPr="00CA79B0">
        <w:rPr>
          <w:noProof/>
          <w:lang w:val="en-GB"/>
        </w:rPr>
        <w:t xml:space="preserve"> </w:t>
      </w:r>
      <w:r w:rsidRPr="00CA79B0">
        <w:rPr>
          <w:b/>
          <w:bCs/>
          <w:noProof/>
          <w:lang w:val="en-GB"/>
        </w:rPr>
        <w:t>113</w:t>
      </w:r>
      <w:r w:rsidRPr="00CA79B0">
        <w:rPr>
          <w:noProof/>
          <w:lang w:val="en-GB"/>
        </w:rPr>
        <w:t>, 2430–2435 (2016).</w:t>
      </w:r>
    </w:p>
    <w:p w14:paraId="2FAD8991" w14:textId="77777777" w:rsidR="00CA79B0" w:rsidRPr="00CA79B0" w:rsidRDefault="00CA79B0" w:rsidP="00CA79B0">
      <w:pPr>
        <w:widowControl w:val="0"/>
        <w:autoSpaceDE w:val="0"/>
        <w:autoSpaceDN w:val="0"/>
        <w:adjustRightInd w:val="0"/>
        <w:ind w:left="640" w:hanging="640"/>
        <w:rPr>
          <w:noProof/>
        </w:rPr>
      </w:pPr>
      <w:r w:rsidRPr="00CA79B0">
        <w:rPr>
          <w:noProof/>
          <w:lang w:val="en-GB"/>
        </w:rPr>
        <w:t xml:space="preserve">48. </w:t>
      </w:r>
      <w:r w:rsidRPr="00CA79B0">
        <w:rPr>
          <w:noProof/>
          <w:lang w:val="en-GB"/>
        </w:rPr>
        <w:tab/>
        <w:t xml:space="preserve">L. S. de Castro, P. M. de Assis, A. F. P. Siqueira, T. R. S. Hamilton, C. M. Mendes, J. D. A. Losano, M. Nichi, J. A. Visintin, M. E. O. A. Assumpção, Sperm Oxidative Stress Is Detrimental to Embryo Development: A Dose-Dependent Study Model and a New and More Sensitive Oxidative Status Evaluation. </w:t>
      </w:r>
      <w:r w:rsidRPr="00CA79B0">
        <w:rPr>
          <w:i/>
          <w:iCs/>
          <w:noProof/>
          <w:lang w:val="en-GB"/>
        </w:rPr>
        <w:t>Oxid. Med. Cell. Longev.</w:t>
      </w:r>
      <w:r w:rsidRPr="00CA79B0">
        <w:rPr>
          <w:noProof/>
          <w:lang w:val="en-GB"/>
        </w:rPr>
        <w:t xml:space="preserve"> </w:t>
      </w:r>
      <w:r w:rsidRPr="00CA79B0">
        <w:rPr>
          <w:b/>
          <w:bCs/>
          <w:noProof/>
          <w:lang w:val="en-GB"/>
        </w:rPr>
        <w:t>2016</w:t>
      </w:r>
      <w:r w:rsidRPr="00CA79B0">
        <w:rPr>
          <w:noProof/>
          <w:lang w:val="en-GB"/>
        </w:rPr>
        <w:t>, 1–12 (2016).</w:t>
      </w:r>
    </w:p>
    <w:p w14:paraId="33A87E40" w14:textId="2F834D01" w:rsidR="00C87457" w:rsidRPr="00042923" w:rsidRDefault="00C87457" w:rsidP="00CA79B0">
      <w:pPr>
        <w:widowControl w:val="0"/>
        <w:autoSpaceDE w:val="0"/>
        <w:autoSpaceDN w:val="0"/>
        <w:adjustRightInd w:val="0"/>
        <w:ind w:left="640" w:hanging="640"/>
        <w:rPr>
          <w:lang w:val="en-GB"/>
        </w:rPr>
      </w:pPr>
      <w:r w:rsidRPr="00042923">
        <w:rPr>
          <w:lang w:val="en-GB"/>
        </w:rPr>
        <w:fldChar w:fldCharType="end"/>
      </w:r>
    </w:p>
    <w:p w14:paraId="5A6A4AB1" w14:textId="77777777" w:rsidR="00B9057C" w:rsidRPr="00042923" w:rsidRDefault="00B9057C" w:rsidP="00AC2069">
      <w:pPr>
        <w:pStyle w:val="Referencesandnotes"/>
        <w:spacing w:before="0"/>
        <w:ind w:left="360" w:firstLine="0"/>
        <w:rPr>
          <w:color w:val="000000"/>
          <w:lang w:val="en-GB"/>
        </w:rPr>
      </w:pPr>
    </w:p>
    <w:p w14:paraId="3AC05EC3" w14:textId="77777777" w:rsidR="007E1FBC" w:rsidRPr="00042923" w:rsidRDefault="007E1FBC" w:rsidP="00AC2069">
      <w:pPr>
        <w:pStyle w:val="Acknowledgement"/>
        <w:spacing w:before="0"/>
        <w:rPr>
          <w:b/>
          <w:lang w:val="en-GB"/>
        </w:rPr>
      </w:pPr>
    </w:p>
    <w:p w14:paraId="1EA81CEE" w14:textId="229275FA" w:rsidR="002542CA" w:rsidRPr="00042923" w:rsidRDefault="004A10BE" w:rsidP="0055277A">
      <w:pPr>
        <w:pStyle w:val="Acknowledgement"/>
        <w:spacing w:before="0"/>
        <w:rPr>
          <w:b/>
          <w:lang w:val="en-GB"/>
        </w:rPr>
      </w:pPr>
      <w:r w:rsidRPr="00042923">
        <w:rPr>
          <w:b/>
          <w:lang w:val="en-GB"/>
        </w:rPr>
        <w:t>Acknowledgments</w:t>
      </w:r>
    </w:p>
    <w:p w14:paraId="0C2DB4FF" w14:textId="16F45B53" w:rsidR="00BB0B78" w:rsidRPr="00042923" w:rsidDel="00C1168A" w:rsidRDefault="002542CA" w:rsidP="0055277A">
      <w:pPr>
        <w:pStyle w:val="Acknowledgement"/>
        <w:ind w:firstLine="0"/>
        <w:rPr>
          <w:del w:id="705" w:author="mnoonan" w:date="2022-08-27T02:54:00Z"/>
          <w:lang w:val="en-GB"/>
        </w:rPr>
      </w:pPr>
      <w:r w:rsidRPr="00042923">
        <w:rPr>
          <w:b/>
          <w:lang w:val="en-GB"/>
        </w:rPr>
        <w:t>Funding:</w:t>
      </w:r>
      <w:r w:rsidRPr="00042923">
        <w:rPr>
          <w:lang w:val="en-GB"/>
        </w:rPr>
        <w:t xml:space="preserve"> </w:t>
      </w:r>
      <w:r w:rsidR="0055277A" w:rsidRPr="00042923">
        <w:rPr>
          <w:lang w:val="en-GB"/>
        </w:rPr>
        <w:t xml:space="preserve">This research was supported by </w:t>
      </w:r>
      <w:proofErr w:type="spellStart"/>
      <w:r w:rsidR="0055277A" w:rsidRPr="00042923">
        <w:rPr>
          <w:lang w:val="en-GB"/>
        </w:rPr>
        <w:t>LMUexcellent</w:t>
      </w:r>
      <w:proofErr w:type="spellEnd"/>
      <w:r w:rsidR="0055277A" w:rsidRPr="00042923">
        <w:rPr>
          <w:lang w:val="en-GB"/>
        </w:rPr>
        <w:t xml:space="preserve">, funded by the Federal Ministry of Education and Research (BMBF) and the Free State of Bavaria under the Excellence Strategy of the Federal Government and the </w:t>
      </w:r>
      <w:proofErr w:type="spellStart"/>
      <w:r w:rsidR="0055277A" w:rsidRPr="00042923">
        <w:rPr>
          <w:lang w:val="en-GB"/>
        </w:rPr>
        <w:t>Länder</w:t>
      </w:r>
      <w:proofErr w:type="spellEnd"/>
      <w:r w:rsidR="0055277A" w:rsidRPr="00042923">
        <w:rPr>
          <w:lang w:val="en-GB"/>
        </w:rPr>
        <w:t xml:space="preserve">. </w:t>
      </w:r>
      <w:r w:rsidR="00BB0B78" w:rsidRPr="00042923">
        <w:rPr>
          <w:lang w:val="en-GB"/>
        </w:rPr>
        <w:t>MAMMF was</w:t>
      </w:r>
      <w:r w:rsidR="0055277A" w:rsidRPr="00042923">
        <w:rPr>
          <w:lang w:val="en-GB"/>
        </w:rPr>
        <w:t xml:space="preserve"> also</w:t>
      </w:r>
      <w:r w:rsidR="00BB0B78" w:rsidRPr="00042923">
        <w:rPr>
          <w:lang w:val="en-GB"/>
        </w:rPr>
        <w:t xml:space="preserve"> supported by the Alexander von Humboldt Foundation in the framework of the </w:t>
      </w:r>
      <w:proofErr w:type="spellStart"/>
      <w:r w:rsidR="00BB0B78" w:rsidRPr="00042923">
        <w:rPr>
          <w:lang w:val="en-GB"/>
        </w:rPr>
        <w:t>Sofja</w:t>
      </w:r>
      <w:proofErr w:type="spellEnd"/>
      <w:r w:rsidR="00BB0B78" w:rsidRPr="00042923">
        <w:rPr>
          <w:lang w:val="en-GB"/>
        </w:rPr>
        <w:t xml:space="preserve"> </w:t>
      </w:r>
      <w:proofErr w:type="spellStart"/>
      <w:r w:rsidR="00BB0B78" w:rsidRPr="00042923">
        <w:rPr>
          <w:lang w:val="en-GB"/>
        </w:rPr>
        <w:t>Kovalevskaja</w:t>
      </w:r>
      <w:proofErr w:type="spellEnd"/>
      <w:r w:rsidR="00BB0B78" w:rsidRPr="00042923">
        <w:rPr>
          <w:lang w:val="en-GB"/>
        </w:rPr>
        <w:t xml:space="preserve"> Award endowed by the German Federal Ministry of Education and Research. </w:t>
      </w:r>
      <w:ins w:id="706" w:author="mnoonan" w:date="2022-08-27T02:54:00Z">
        <w:r w:rsidR="00C1168A">
          <w:rPr>
            <w:lang w:val="en-GB"/>
          </w:rPr>
          <w:t xml:space="preserve">MJN was supported by an </w:t>
        </w:r>
      </w:ins>
    </w:p>
    <w:p w14:paraId="52205F99" w14:textId="35D6DD68" w:rsidR="00BB0B78" w:rsidRPr="00042923" w:rsidRDefault="00BB0B78" w:rsidP="00C1168A">
      <w:pPr>
        <w:pStyle w:val="Acknowledgement"/>
        <w:ind w:firstLine="0"/>
        <w:rPr>
          <w:lang w:val="en-GB"/>
        </w:rPr>
        <w:pPrChange w:id="707" w:author="mnoonan" w:date="2022-08-27T02:54:00Z">
          <w:pPr>
            <w:pStyle w:val="Acknowledgement"/>
            <w:spacing w:before="0"/>
            <w:ind w:firstLine="0"/>
          </w:pPr>
        </w:pPrChange>
      </w:pPr>
      <w:r w:rsidRPr="00042923">
        <w:rPr>
          <w:lang w:val="en-GB"/>
        </w:rPr>
        <w:t>NSERC Discovery Grant RGPIN-2021-02758</w:t>
      </w:r>
      <w:ins w:id="708" w:author="mnoonan" w:date="2022-08-27T02:54:00Z">
        <w:r w:rsidR="00C1168A">
          <w:rPr>
            <w:lang w:val="en-GB"/>
          </w:rPr>
          <w:t>.</w:t>
        </w:r>
      </w:ins>
      <w:del w:id="709" w:author="mnoonan" w:date="2022-08-27T02:54:00Z">
        <w:r w:rsidRPr="00042923" w:rsidDel="00C1168A">
          <w:rPr>
            <w:lang w:val="en-GB"/>
          </w:rPr>
          <w:delText xml:space="preserve"> (MJN)</w:delText>
        </w:r>
      </w:del>
    </w:p>
    <w:p w14:paraId="5D9D19CA" w14:textId="77777777" w:rsidR="002542CA" w:rsidRPr="00042923" w:rsidRDefault="002542CA" w:rsidP="0055277A">
      <w:pPr>
        <w:pStyle w:val="Acknowledgement"/>
        <w:spacing w:before="0"/>
        <w:ind w:left="0" w:firstLine="0"/>
        <w:rPr>
          <w:b/>
          <w:lang w:val="en-GB"/>
        </w:rPr>
      </w:pPr>
    </w:p>
    <w:p w14:paraId="530091B7" w14:textId="4C924D21" w:rsidR="002542CA" w:rsidRPr="00042923" w:rsidRDefault="002542CA" w:rsidP="008B3B38">
      <w:pPr>
        <w:pStyle w:val="Acknowledgement"/>
        <w:spacing w:before="0"/>
        <w:ind w:firstLine="0"/>
        <w:rPr>
          <w:lang w:val="en-GB"/>
        </w:rPr>
      </w:pPr>
      <w:r w:rsidRPr="00042923">
        <w:rPr>
          <w:b/>
          <w:lang w:val="en-GB"/>
        </w:rPr>
        <w:t>Author contributions:</w:t>
      </w:r>
      <w:r w:rsidRPr="00042923">
        <w:rPr>
          <w:lang w:val="en-GB"/>
        </w:rPr>
        <w:t xml:space="preserve"> Conceptualization: </w:t>
      </w:r>
      <w:r w:rsidR="005645CB" w:rsidRPr="00042923">
        <w:rPr>
          <w:lang w:val="en-GB"/>
        </w:rPr>
        <w:t xml:space="preserve">MAMMF; </w:t>
      </w:r>
      <w:r w:rsidRPr="00042923">
        <w:rPr>
          <w:lang w:val="en-GB"/>
        </w:rPr>
        <w:t xml:space="preserve">Methodology: </w:t>
      </w:r>
      <w:r w:rsidR="005645CB" w:rsidRPr="00042923">
        <w:rPr>
          <w:lang w:val="en-GB"/>
        </w:rPr>
        <w:t>MAMMF</w:t>
      </w:r>
      <w:r w:rsidRPr="00042923">
        <w:rPr>
          <w:lang w:val="en-GB"/>
        </w:rPr>
        <w:t xml:space="preserve">, </w:t>
      </w:r>
      <w:r w:rsidR="005645CB" w:rsidRPr="00042923">
        <w:rPr>
          <w:lang w:val="en-GB"/>
        </w:rPr>
        <w:t>NGR</w:t>
      </w:r>
      <w:r w:rsidRPr="00042923">
        <w:rPr>
          <w:lang w:val="en-GB"/>
        </w:rPr>
        <w:t xml:space="preserve">, </w:t>
      </w:r>
      <w:r w:rsidR="005645CB" w:rsidRPr="00042923">
        <w:rPr>
          <w:lang w:val="en-GB"/>
        </w:rPr>
        <w:t>TF</w:t>
      </w:r>
      <w:r w:rsidR="008B3B38" w:rsidRPr="00042923">
        <w:rPr>
          <w:lang w:val="en-GB"/>
        </w:rPr>
        <w:t xml:space="preserve">, JS, </w:t>
      </w:r>
      <w:r w:rsidR="004F57B5" w:rsidRPr="00042923">
        <w:rPr>
          <w:lang w:val="en-GB"/>
        </w:rPr>
        <w:t>MJN</w:t>
      </w:r>
      <w:r w:rsidR="005645CB" w:rsidRPr="00042923">
        <w:rPr>
          <w:lang w:val="en-GB"/>
        </w:rPr>
        <w:t xml:space="preserve">; </w:t>
      </w:r>
      <w:r w:rsidRPr="00042923">
        <w:rPr>
          <w:lang w:val="en-GB"/>
        </w:rPr>
        <w:t xml:space="preserve">Investigation: </w:t>
      </w:r>
      <w:r w:rsidR="005645CB" w:rsidRPr="00042923">
        <w:rPr>
          <w:lang w:val="en-GB"/>
        </w:rPr>
        <w:t>NGR</w:t>
      </w:r>
      <w:r w:rsidRPr="00042923">
        <w:rPr>
          <w:lang w:val="en-GB"/>
        </w:rPr>
        <w:t xml:space="preserve">, </w:t>
      </w:r>
      <w:r w:rsidR="005645CB" w:rsidRPr="00042923">
        <w:rPr>
          <w:lang w:val="en-GB"/>
        </w:rPr>
        <w:t>RF</w:t>
      </w:r>
      <w:r w:rsidRPr="00042923">
        <w:rPr>
          <w:lang w:val="en-GB"/>
        </w:rPr>
        <w:t xml:space="preserve">, </w:t>
      </w:r>
      <w:r w:rsidR="005645CB" w:rsidRPr="00042923">
        <w:rPr>
          <w:lang w:val="en-GB"/>
        </w:rPr>
        <w:t xml:space="preserve">RR, JS; </w:t>
      </w:r>
      <w:r w:rsidRPr="00042923">
        <w:rPr>
          <w:lang w:val="en-GB"/>
        </w:rPr>
        <w:t xml:space="preserve">Supervision: </w:t>
      </w:r>
      <w:r w:rsidR="005645CB" w:rsidRPr="00042923">
        <w:rPr>
          <w:lang w:val="en-GB"/>
        </w:rPr>
        <w:t>MAMMF</w:t>
      </w:r>
      <w:r w:rsidRPr="00042923">
        <w:rPr>
          <w:lang w:val="en-GB"/>
        </w:rPr>
        <w:t xml:space="preserve">, </w:t>
      </w:r>
      <w:r w:rsidR="005645CB" w:rsidRPr="00042923">
        <w:rPr>
          <w:lang w:val="en-GB"/>
        </w:rPr>
        <w:t>MJN</w:t>
      </w:r>
      <w:r w:rsidR="00726EB3" w:rsidRPr="00042923">
        <w:rPr>
          <w:lang w:val="en-GB"/>
        </w:rPr>
        <w:t>, TF</w:t>
      </w:r>
      <w:r w:rsidR="005645CB" w:rsidRPr="00042923">
        <w:rPr>
          <w:lang w:val="en-GB"/>
        </w:rPr>
        <w:t xml:space="preserve">; </w:t>
      </w:r>
      <w:r w:rsidRPr="00042923">
        <w:rPr>
          <w:lang w:val="en-GB"/>
        </w:rPr>
        <w:t xml:space="preserve">Writing—original draft: </w:t>
      </w:r>
      <w:r w:rsidR="005645CB" w:rsidRPr="00042923">
        <w:rPr>
          <w:lang w:val="en-GB"/>
        </w:rPr>
        <w:t>NGR</w:t>
      </w:r>
      <w:r w:rsidRPr="00042923">
        <w:rPr>
          <w:lang w:val="en-GB"/>
        </w:rPr>
        <w:t xml:space="preserve">, </w:t>
      </w:r>
      <w:r w:rsidR="005645CB" w:rsidRPr="00042923">
        <w:rPr>
          <w:lang w:val="en-GB"/>
        </w:rPr>
        <w:t>MAMMF</w:t>
      </w:r>
      <w:ins w:id="710" w:author="mnoonan" w:date="2022-08-27T02:54:00Z">
        <w:r w:rsidR="00066D70">
          <w:rPr>
            <w:lang w:val="en-GB"/>
          </w:rPr>
          <w:t>, MJN</w:t>
        </w:r>
      </w:ins>
      <w:r w:rsidR="005645CB" w:rsidRPr="00042923">
        <w:rPr>
          <w:lang w:val="en-GB"/>
        </w:rPr>
        <w:t xml:space="preserve">; </w:t>
      </w:r>
      <w:r w:rsidRPr="00042923">
        <w:rPr>
          <w:lang w:val="en-GB"/>
        </w:rPr>
        <w:t xml:space="preserve">Writing—review &amp; editing: </w:t>
      </w:r>
      <w:r w:rsidR="004F57B5" w:rsidRPr="00042923">
        <w:rPr>
          <w:lang w:val="en-GB"/>
        </w:rPr>
        <w:t>all authors</w:t>
      </w:r>
      <w:r w:rsidR="008B3B38" w:rsidRPr="00042923">
        <w:rPr>
          <w:lang w:val="en-GB"/>
        </w:rPr>
        <w:t>.</w:t>
      </w:r>
    </w:p>
    <w:p w14:paraId="57E304A0" w14:textId="77777777" w:rsidR="002542CA" w:rsidRPr="00042923" w:rsidRDefault="002542CA" w:rsidP="002542CA">
      <w:pPr>
        <w:pStyle w:val="Acknowledgement"/>
        <w:spacing w:before="0"/>
        <w:ind w:firstLine="0"/>
        <w:rPr>
          <w:lang w:val="en-GB"/>
        </w:rPr>
      </w:pPr>
    </w:p>
    <w:p w14:paraId="3B356496" w14:textId="474AEB5F" w:rsidR="002542CA" w:rsidRPr="00042923" w:rsidRDefault="002542CA" w:rsidP="002542CA">
      <w:pPr>
        <w:pStyle w:val="Acknowledgement"/>
        <w:spacing w:before="0"/>
        <w:ind w:firstLine="0"/>
        <w:rPr>
          <w:lang w:val="en-GB"/>
        </w:rPr>
      </w:pPr>
      <w:r w:rsidRPr="00042923">
        <w:rPr>
          <w:b/>
          <w:lang w:val="en-GB"/>
        </w:rPr>
        <w:t>Competing interests:</w:t>
      </w:r>
      <w:r w:rsidRPr="00042923">
        <w:rPr>
          <w:lang w:val="en-GB"/>
        </w:rPr>
        <w:t xml:space="preserve"> Authors declare that they have no competing interests</w:t>
      </w:r>
      <w:r w:rsidR="005645CB" w:rsidRPr="00042923">
        <w:rPr>
          <w:lang w:val="en-GB"/>
        </w:rPr>
        <w:t>.</w:t>
      </w:r>
    </w:p>
    <w:p w14:paraId="0A60AF01" w14:textId="77777777" w:rsidR="002542CA" w:rsidRPr="00042923" w:rsidRDefault="002542CA" w:rsidP="002542CA">
      <w:pPr>
        <w:pStyle w:val="Acknowledgement"/>
        <w:spacing w:before="0"/>
        <w:ind w:firstLine="0"/>
        <w:rPr>
          <w:b/>
          <w:lang w:val="en-GB"/>
        </w:rPr>
      </w:pPr>
    </w:p>
    <w:p w14:paraId="5AD9C35B" w14:textId="3B764B7F" w:rsidR="004A10BE" w:rsidRPr="00042923" w:rsidRDefault="002542CA" w:rsidP="002542CA">
      <w:pPr>
        <w:pStyle w:val="Acknowledgement"/>
        <w:spacing w:before="0"/>
        <w:ind w:firstLine="0"/>
        <w:rPr>
          <w:b/>
          <w:lang w:val="en-GB"/>
        </w:rPr>
      </w:pPr>
      <w:r w:rsidRPr="00042923">
        <w:rPr>
          <w:b/>
          <w:lang w:val="en-GB"/>
        </w:rPr>
        <w:t>Data and materials availability:</w:t>
      </w:r>
      <w:r w:rsidRPr="00042923">
        <w:rPr>
          <w:lang w:val="en-GB"/>
        </w:rPr>
        <w:t xml:space="preserve"> All data are available in the main text or the supplementary materials.</w:t>
      </w:r>
      <w:r w:rsidR="003100AC" w:rsidRPr="00042923">
        <w:rPr>
          <w:lang w:val="en-GB"/>
        </w:rPr>
        <w:t xml:space="preserve"> Proteomics data was deposited on XXX, access via: ZZZ.</w:t>
      </w:r>
    </w:p>
    <w:p w14:paraId="6F2851A6" w14:textId="77777777" w:rsidR="007E1FBC" w:rsidRPr="00042923" w:rsidRDefault="007E1FBC" w:rsidP="00AC2069">
      <w:pPr>
        <w:pStyle w:val="Acknowledgement"/>
        <w:spacing w:before="0"/>
        <w:rPr>
          <w:b/>
          <w:lang w:val="en-GB"/>
        </w:rPr>
      </w:pPr>
    </w:p>
    <w:p w14:paraId="78D1341A" w14:textId="77777777" w:rsidR="004A10BE" w:rsidRPr="00042923" w:rsidRDefault="004A10BE" w:rsidP="00AC2069">
      <w:pPr>
        <w:pStyle w:val="Acknowledgement"/>
        <w:spacing w:before="0"/>
        <w:rPr>
          <w:lang w:val="en-GB"/>
        </w:rPr>
      </w:pPr>
      <w:r w:rsidRPr="00042923">
        <w:rPr>
          <w:b/>
          <w:lang w:val="en-GB"/>
        </w:rPr>
        <w:t>Figures</w:t>
      </w:r>
      <w:r w:rsidR="008B601B" w:rsidRPr="00042923">
        <w:rPr>
          <w:b/>
          <w:lang w:val="en-GB"/>
        </w:rPr>
        <w:t xml:space="preserve"> and Tables</w:t>
      </w:r>
    </w:p>
    <w:p w14:paraId="0F232916" w14:textId="77777777" w:rsidR="00A04CD2" w:rsidRPr="00042923" w:rsidRDefault="00A04CD2" w:rsidP="00AC2069">
      <w:pPr>
        <w:pStyle w:val="Acknowledgement"/>
        <w:spacing w:before="0"/>
        <w:ind w:firstLine="0"/>
        <w:rPr>
          <w:lang w:val="en-GB"/>
        </w:rPr>
      </w:pPr>
    </w:p>
    <w:p w14:paraId="0FDA852D" w14:textId="77777777" w:rsidR="00165297" w:rsidRPr="00042923" w:rsidRDefault="00165297" w:rsidP="00AC2069">
      <w:pPr>
        <w:pStyle w:val="Acknowledgement"/>
        <w:spacing w:before="0"/>
        <w:ind w:left="1440"/>
        <w:rPr>
          <w:b/>
          <w:lang w:val="en-GB"/>
        </w:rPr>
      </w:pPr>
    </w:p>
    <w:p w14:paraId="1645BAE6" w14:textId="77777777" w:rsidR="00165297" w:rsidRPr="00042923" w:rsidRDefault="00165297" w:rsidP="00AC2069">
      <w:pPr>
        <w:pStyle w:val="Legend"/>
        <w:spacing w:before="0"/>
        <w:ind w:left="1440" w:hanging="720"/>
        <w:rPr>
          <w:b/>
          <w:lang w:val="en-GB"/>
        </w:rPr>
      </w:pPr>
    </w:p>
    <w:p w14:paraId="4049E547" w14:textId="4C7DEEFA" w:rsidR="004A10BE" w:rsidRPr="003B7AE9" w:rsidRDefault="004A10BE" w:rsidP="00AC2069">
      <w:pPr>
        <w:pStyle w:val="Legend"/>
        <w:spacing w:before="0"/>
        <w:ind w:left="1440" w:hanging="720"/>
        <w:rPr>
          <w:strike/>
          <w:lang w:val="en-GB"/>
        </w:rPr>
      </w:pPr>
      <w:r w:rsidRPr="003B7AE9">
        <w:rPr>
          <w:b/>
          <w:strike/>
          <w:lang w:val="en-GB"/>
        </w:rPr>
        <w:t>Table 1.</w:t>
      </w:r>
      <w:r w:rsidRPr="003B7AE9">
        <w:rPr>
          <w:strike/>
          <w:lang w:val="en-GB"/>
        </w:rPr>
        <w:t xml:space="preserve"> </w:t>
      </w:r>
      <w:r w:rsidR="008573F1" w:rsidRPr="003B7AE9">
        <w:rPr>
          <w:b/>
          <w:strike/>
          <w:lang w:val="en-GB"/>
        </w:rPr>
        <w:t xml:space="preserve">Short title of the first table. </w:t>
      </w:r>
      <w:r w:rsidRPr="003B7AE9">
        <w:rPr>
          <w:strike/>
          <w:lang w:val="en-GB"/>
        </w:rPr>
        <w:t xml:space="preserve">Start table </w:t>
      </w:r>
      <w:r w:rsidR="008B601B" w:rsidRPr="003B7AE9">
        <w:rPr>
          <w:strike/>
          <w:lang w:val="en-GB"/>
        </w:rPr>
        <w:t xml:space="preserve">legends </w:t>
      </w:r>
      <w:r w:rsidRPr="003B7AE9">
        <w:rPr>
          <w:strike/>
          <w:lang w:val="en-GB"/>
        </w:rPr>
        <w:t>with a title (short description of the table). Format tables using the Word Table commands and structures.</w:t>
      </w:r>
      <w:r w:rsidR="005B36C0" w:rsidRPr="003B7AE9">
        <w:rPr>
          <w:strike/>
          <w:lang w:val="en-GB"/>
        </w:rPr>
        <w:t xml:space="preserve"> </w:t>
      </w:r>
      <w:r w:rsidRPr="003B7AE9">
        <w:rPr>
          <w:strike/>
          <w:lang w:val="en-GB"/>
        </w:rPr>
        <w:t xml:space="preserve">Do not </w:t>
      </w:r>
      <w:r w:rsidR="008B601B" w:rsidRPr="003B7AE9">
        <w:rPr>
          <w:strike/>
          <w:lang w:val="en-GB"/>
        </w:rPr>
        <w:t>use</w:t>
      </w:r>
      <w:r w:rsidRPr="003B7AE9">
        <w:rPr>
          <w:strike/>
          <w:lang w:val="en-GB"/>
        </w:rPr>
        <w:t xml:space="preserve"> spaces</w:t>
      </w:r>
      <w:r w:rsidR="00672FB2" w:rsidRPr="003B7AE9">
        <w:rPr>
          <w:strike/>
          <w:lang w:val="en-GB"/>
        </w:rPr>
        <w:t>,</w:t>
      </w:r>
      <w:r w:rsidRPr="003B7AE9">
        <w:rPr>
          <w:strike/>
          <w:lang w:val="en-GB"/>
        </w:rPr>
        <w:t xml:space="preserve"> tabs</w:t>
      </w:r>
      <w:r w:rsidR="00672FB2" w:rsidRPr="003B7AE9">
        <w:rPr>
          <w:strike/>
          <w:lang w:val="en-GB"/>
        </w:rPr>
        <w:t xml:space="preserve"> or hard returns</w:t>
      </w:r>
      <w:r w:rsidR="008B601B" w:rsidRPr="003B7AE9">
        <w:rPr>
          <w:strike/>
          <w:lang w:val="en-GB"/>
        </w:rPr>
        <w:t xml:space="preserve"> to create tables</w:t>
      </w:r>
      <w:r w:rsidRPr="003B7AE9">
        <w:rPr>
          <w:strike/>
          <w:lang w:val="en-GB"/>
        </w:rPr>
        <w:t>.</w:t>
      </w:r>
      <w:r w:rsidR="00AB2540" w:rsidRPr="003B7AE9">
        <w:rPr>
          <w:strike/>
          <w:lang w:val="en-GB"/>
        </w:rPr>
        <w:t xml:space="preserve"> </w:t>
      </w:r>
      <w:r w:rsidR="00125A6E" w:rsidRPr="003B7AE9">
        <w:rPr>
          <w:strike/>
          <w:lang w:val="en-GB"/>
        </w:rPr>
        <w:t>Every vertical column should have a heading, followed by a unit of measure (if any) in parentheses.</w:t>
      </w:r>
      <w:r w:rsidR="00F40AF5" w:rsidRPr="003B7AE9">
        <w:rPr>
          <w:strike/>
          <w:lang w:val="en-GB"/>
        </w:rPr>
        <w:t xml:space="preserve"> Units should not change within a column. </w:t>
      </w:r>
      <w:proofErr w:type="spellStart"/>
      <w:r w:rsidR="00F40AF5" w:rsidRPr="003B7AE9">
        <w:rPr>
          <w:strike/>
          <w:lang w:val="en-GB"/>
        </w:rPr>
        <w:t>Centered</w:t>
      </w:r>
      <w:proofErr w:type="spellEnd"/>
      <w:r w:rsidR="00F40AF5" w:rsidRPr="003B7AE9">
        <w:rPr>
          <w:strike/>
          <w:lang w:val="en-GB"/>
        </w:rPr>
        <w:t xml:space="preserve"> headings of the body of the table can be used to break the entries into groups.</w:t>
      </w:r>
      <w:r w:rsidR="002A001D" w:rsidRPr="003B7AE9">
        <w:rPr>
          <w:strike/>
          <w:lang w:val="en-GB"/>
        </w:rPr>
        <w:t xml:space="preserve"> </w:t>
      </w:r>
      <w:r w:rsidR="00B3405F" w:rsidRPr="003B7AE9">
        <w:rPr>
          <w:strike/>
          <w:lang w:val="en-GB"/>
        </w:rPr>
        <w:t>Footnotes should contain information relevant to specific cells of the table;</w:t>
      </w:r>
      <w:r w:rsidR="00C85127" w:rsidRPr="003B7AE9">
        <w:rPr>
          <w:strike/>
          <w:lang w:val="en-GB"/>
        </w:rPr>
        <w:t xml:space="preserve"> use the following symbols in order, as </w:t>
      </w:r>
      <w:proofErr w:type="gramStart"/>
      <w:r w:rsidR="00C85127" w:rsidRPr="003B7AE9">
        <w:rPr>
          <w:strike/>
          <w:lang w:val="en-GB"/>
        </w:rPr>
        <w:t>needed:*</w:t>
      </w:r>
      <w:proofErr w:type="gramEnd"/>
      <w:r w:rsidR="00C85127" w:rsidRPr="003B7AE9">
        <w:rPr>
          <w:strike/>
          <w:lang w:val="en-GB"/>
        </w:rPr>
        <w:t>, †, ‡, §, ||, ¶, #, **, ††, etc.</w:t>
      </w:r>
      <w:r w:rsidR="00763EA3" w:rsidRPr="003B7AE9">
        <w:rPr>
          <w:strike/>
          <w:lang w:val="en-GB"/>
        </w:rPr>
        <w:t xml:space="preserve"> (Don’t use footnotes in column heads; include any such details in sentence form </w:t>
      </w:r>
      <w:r w:rsidR="00423C6C" w:rsidRPr="003B7AE9">
        <w:rPr>
          <w:strike/>
          <w:lang w:val="en-GB"/>
        </w:rPr>
        <w:t>after the table itself.)</w:t>
      </w:r>
    </w:p>
    <w:p w14:paraId="6DED9CF2" w14:textId="77777777" w:rsidR="00A16C38" w:rsidRPr="00042923" w:rsidRDefault="00A16C38" w:rsidP="00AC2069">
      <w:pPr>
        <w:pStyle w:val="SOMHead"/>
        <w:spacing w:before="0"/>
        <w:rPr>
          <w:lang w:val="en-GB"/>
        </w:rPr>
      </w:pPr>
    </w:p>
    <w:p w14:paraId="59F9BBB7" w14:textId="034CC1AA" w:rsidR="00A320EB" w:rsidRPr="00042923" w:rsidRDefault="00A320EB" w:rsidP="00AC2069">
      <w:pPr>
        <w:pStyle w:val="SOMContent"/>
        <w:spacing w:before="0"/>
        <w:ind w:left="720"/>
        <w:rPr>
          <w:lang w:val="en-GB"/>
        </w:rPr>
      </w:pPr>
    </w:p>
    <w:p w14:paraId="7B16F91E" w14:textId="6903279D" w:rsidR="00A320EB" w:rsidRPr="00042923" w:rsidRDefault="00A320EB" w:rsidP="00A320EB">
      <w:pPr>
        <w:pStyle w:val="Paragraph"/>
        <w:spacing w:before="0"/>
        <w:ind w:firstLine="0"/>
        <w:rPr>
          <w:b/>
          <w:lang w:val="en-GB"/>
        </w:rPr>
      </w:pPr>
      <w:r w:rsidRPr="00042923">
        <w:rPr>
          <w:b/>
          <w:lang w:val="en-GB"/>
        </w:rPr>
        <w:t>Supplementary Materials</w:t>
      </w:r>
    </w:p>
    <w:p w14:paraId="1399C7CD" w14:textId="77777777" w:rsidR="00672B5D" w:rsidRPr="00042923" w:rsidRDefault="00672B5D" w:rsidP="00A320EB">
      <w:pPr>
        <w:ind w:left="720"/>
        <w:rPr>
          <w:lang w:val="en-GB"/>
        </w:rPr>
      </w:pPr>
    </w:p>
    <w:p w14:paraId="3B60002A" w14:textId="2AE7A460" w:rsidR="00A320EB" w:rsidRPr="00042923" w:rsidRDefault="00165297" w:rsidP="00A320EB">
      <w:pPr>
        <w:ind w:left="720"/>
        <w:rPr>
          <w:lang w:val="en-GB"/>
        </w:rPr>
      </w:pPr>
      <w:r w:rsidRPr="00042923">
        <w:rPr>
          <w:lang w:val="en-GB"/>
        </w:rPr>
        <w:t>Data S1. Classification of all particles detected in follicular fluid and water samples.</w:t>
      </w:r>
    </w:p>
    <w:p w14:paraId="1878AFB5" w14:textId="5529B68A" w:rsidR="00165297" w:rsidRPr="00042923" w:rsidRDefault="00165297" w:rsidP="00A320EB">
      <w:pPr>
        <w:ind w:left="720"/>
        <w:rPr>
          <w:lang w:val="en-GB"/>
        </w:rPr>
      </w:pPr>
      <w:r w:rsidRPr="00042923">
        <w:rPr>
          <w:lang w:val="en-GB"/>
        </w:rPr>
        <w:t xml:space="preserve">Data S2. Summary of Raman spectroscopy data </w:t>
      </w:r>
      <w:r w:rsidR="00672B5D" w:rsidRPr="00042923">
        <w:rPr>
          <w:lang w:val="en-GB"/>
        </w:rPr>
        <w:t>for all samples.</w:t>
      </w:r>
    </w:p>
    <w:p w14:paraId="21FF7C0B" w14:textId="46FB284E" w:rsidR="00165297" w:rsidRDefault="00165297" w:rsidP="00A320EB">
      <w:pPr>
        <w:ind w:left="720"/>
        <w:rPr>
          <w:ins w:id="711" w:author="mnoonan" w:date="2022-08-27T02:53:00Z"/>
          <w:lang w:val="en-GB"/>
        </w:rPr>
      </w:pPr>
      <w:r w:rsidRPr="00042923">
        <w:rPr>
          <w:lang w:val="en-GB"/>
        </w:rPr>
        <w:t>Table S1. Density values of identified MPs.</w:t>
      </w:r>
    </w:p>
    <w:p w14:paraId="2C461506" w14:textId="177386DE" w:rsidR="001732CA" w:rsidRPr="00042923" w:rsidRDefault="001732CA" w:rsidP="00A320EB">
      <w:pPr>
        <w:ind w:left="720"/>
        <w:rPr>
          <w:lang w:val="en-GB"/>
        </w:rPr>
      </w:pPr>
      <w:ins w:id="712" w:author="mnoonan" w:date="2022-08-27T02:53:00Z">
        <w:r>
          <w:rPr>
            <w:lang w:val="en-GB"/>
          </w:rPr>
          <w:t xml:space="preserve">File SX. R code used to generate the results and figures presented in the </w:t>
        </w:r>
      </w:ins>
      <w:ins w:id="713" w:author="mnoonan" w:date="2022-08-27T02:54:00Z">
        <w:r>
          <w:rPr>
            <w:lang w:val="en-GB"/>
          </w:rPr>
          <w:t>main text.</w:t>
        </w:r>
      </w:ins>
    </w:p>
    <w:p w14:paraId="34FCF0F2" w14:textId="77777777" w:rsidR="00A320EB" w:rsidRPr="00042923" w:rsidRDefault="00A320EB" w:rsidP="003B7AE9">
      <w:pPr>
        <w:pStyle w:val="Paragraph"/>
        <w:spacing w:before="0"/>
        <w:ind w:firstLine="0"/>
        <w:rPr>
          <w:lang w:val="en-GB"/>
        </w:rPr>
      </w:pPr>
    </w:p>
    <w:p w14:paraId="3A69CE74" w14:textId="77777777" w:rsidR="00A320EB" w:rsidRPr="00042923" w:rsidRDefault="00A320EB" w:rsidP="00AC2069">
      <w:pPr>
        <w:pStyle w:val="SOMContent"/>
        <w:spacing w:before="0"/>
        <w:ind w:left="720"/>
        <w:rPr>
          <w:lang w:val="en-GB"/>
        </w:rPr>
      </w:pPr>
    </w:p>
    <w:sectPr w:rsidR="00A320EB" w:rsidRPr="00042923" w:rsidSect="00AC2069">
      <w:footerReference w:type="default" r:id="rId21"/>
      <w:headerReference w:type="first" r:id="rId22"/>
      <w:footerReference w:type="first" r:id="rId23"/>
      <w:pgSz w:w="12240" w:h="15840"/>
      <w:pgMar w:top="994" w:right="1987" w:bottom="806" w:left="806" w:header="432" w:footer="259"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noonan" w:date="2022-08-25T15:01:00Z" w:initials=" ">
    <w:p w14:paraId="598308B5" w14:textId="2422F61B" w:rsidR="005D52A3" w:rsidRDefault="005D52A3">
      <w:pPr>
        <w:pStyle w:val="CommentText"/>
      </w:pPr>
      <w:r>
        <w:rPr>
          <w:rStyle w:val="CommentReference"/>
        </w:rPr>
        <w:annotationRef/>
      </w:r>
      <w:r>
        <w:t xml:space="preserve">The arctic snow MPs in scientific advances has two paragraphs in the intro. I modelled this after that one. It needs some refinement, but I don’t think we need a </w:t>
      </w:r>
      <w:r w:rsidR="00401160">
        <w:t>very</w:t>
      </w:r>
      <w:r>
        <w:t xml:space="preserve"> length intro. </w:t>
      </w:r>
    </w:p>
  </w:comment>
  <w:comment w:id="3" w:author="mnoonan" w:date="2022-08-25T13:35:00Z" w:initials=" ">
    <w:p w14:paraId="2C84E14A" w14:textId="1F99FFC9" w:rsidR="000E6306" w:rsidRDefault="000E6306" w:rsidP="000E6306">
      <w:pPr>
        <w:widowControl w:val="0"/>
        <w:autoSpaceDE w:val="0"/>
        <w:autoSpaceDN w:val="0"/>
        <w:adjustRightInd w:val="0"/>
        <w:ind w:left="640" w:hanging="640"/>
        <w:rPr>
          <w:rFonts w:ascii="Arial" w:hAnsi="Arial" w:cs="Arial"/>
          <w:noProof/>
          <w:sz w:val="20"/>
          <w:lang w:val="en-GB"/>
        </w:rPr>
      </w:pPr>
      <w:r>
        <w:rPr>
          <w:rStyle w:val="CommentReference"/>
        </w:rPr>
        <w:annotationRef/>
      </w:r>
      <w:r w:rsidRPr="00981092">
        <w:rPr>
          <w:rFonts w:ascii="Arial" w:hAnsi="Arial" w:cs="Arial"/>
          <w:noProof/>
          <w:sz w:val="20"/>
          <w:lang w:val="en-GB"/>
        </w:rPr>
        <w:t xml:space="preserve">Free CM, Jensen OP, Mason SA, Eriksen M, Williamson NJ, Boldgiv B. High-levels of microplastic pollution in a large, remote, mountain lake. </w:t>
      </w:r>
      <w:r w:rsidRPr="00981092">
        <w:rPr>
          <w:rFonts w:ascii="Arial" w:hAnsi="Arial" w:cs="Arial"/>
          <w:i/>
          <w:iCs/>
          <w:noProof/>
          <w:sz w:val="20"/>
          <w:lang w:val="en-GB"/>
        </w:rPr>
        <w:t>Mar Pollut Bull</w:t>
      </w:r>
      <w:r w:rsidRPr="00981092">
        <w:rPr>
          <w:rFonts w:ascii="Arial" w:hAnsi="Arial" w:cs="Arial"/>
          <w:noProof/>
          <w:sz w:val="20"/>
          <w:lang w:val="en-GB"/>
        </w:rPr>
        <w:t xml:space="preserve"> (2014) </w:t>
      </w:r>
      <w:r w:rsidRPr="00981092">
        <w:rPr>
          <w:rFonts w:ascii="Arial" w:hAnsi="Arial" w:cs="Arial"/>
          <w:b/>
          <w:bCs/>
          <w:noProof/>
          <w:sz w:val="20"/>
          <w:lang w:val="en-GB"/>
        </w:rPr>
        <w:t>85</w:t>
      </w:r>
      <w:r w:rsidRPr="00981092">
        <w:rPr>
          <w:rFonts w:ascii="Arial" w:hAnsi="Arial" w:cs="Arial"/>
          <w:noProof/>
          <w:sz w:val="20"/>
          <w:lang w:val="en-GB"/>
        </w:rPr>
        <w:t>:156–163. doi:10.1016/j.marpolbul.2014.06.001</w:t>
      </w:r>
    </w:p>
    <w:p w14:paraId="71F68E12" w14:textId="77777777" w:rsidR="000E6306" w:rsidRPr="00981092" w:rsidRDefault="000E6306" w:rsidP="000E6306">
      <w:pPr>
        <w:widowControl w:val="0"/>
        <w:autoSpaceDE w:val="0"/>
        <w:autoSpaceDN w:val="0"/>
        <w:adjustRightInd w:val="0"/>
        <w:ind w:left="640" w:hanging="640"/>
        <w:rPr>
          <w:rFonts w:ascii="Arial" w:hAnsi="Arial" w:cs="Arial"/>
          <w:noProof/>
          <w:sz w:val="20"/>
          <w:lang w:val="en-GB"/>
        </w:rPr>
      </w:pPr>
    </w:p>
    <w:p w14:paraId="00C3B06C" w14:textId="521D8E3F" w:rsidR="000E6306" w:rsidRDefault="000E6306" w:rsidP="000E6306">
      <w:pPr>
        <w:widowControl w:val="0"/>
        <w:autoSpaceDE w:val="0"/>
        <w:autoSpaceDN w:val="0"/>
        <w:adjustRightInd w:val="0"/>
        <w:ind w:left="640" w:hanging="640"/>
        <w:rPr>
          <w:rFonts w:ascii="Arial" w:hAnsi="Arial" w:cs="Arial"/>
          <w:noProof/>
          <w:sz w:val="20"/>
          <w:lang w:val="en-GB"/>
        </w:rPr>
      </w:pPr>
      <w:r w:rsidRPr="00981092">
        <w:rPr>
          <w:rFonts w:ascii="Arial" w:hAnsi="Arial" w:cs="Arial"/>
          <w:noProof/>
          <w:sz w:val="20"/>
          <w:lang w:val="en-GB"/>
        </w:rPr>
        <w:t xml:space="preserve">Lusher AL, Tirelli V, O’Connor I, Officer R. Microplastics in Arctic polar waters: The first reported values of particles in surface and sub-surface samples. </w:t>
      </w:r>
      <w:r w:rsidRPr="00981092">
        <w:rPr>
          <w:rFonts w:ascii="Arial" w:hAnsi="Arial" w:cs="Arial"/>
          <w:i/>
          <w:iCs/>
          <w:noProof/>
          <w:sz w:val="20"/>
          <w:lang w:val="en-GB"/>
        </w:rPr>
        <w:t>Sci Rep</w:t>
      </w:r>
      <w:r w:rsidRPr="00981092">
        <w:rPr>
          <w:rFonts w:ascii="Arial" w:hAnsi="Arial" w:cs="Arial"/>
          <w:noProof/>
          <w:sz w:val="20"/>
          <w:lang w:val="en-GB"/>
        </w:rPr>
        <w:t xml:space="preserve"> (2015) </w:t>
      </w:r>
      <w:r w:rsidRPr="00981092">
        <w:rPr>
          <w:rFonts w:ascii="Arial" w:hAnsi="Arial" w:cs="Arial"/>
          <w:b/>
          <w:bCs/>
          <w:noProof/>
          <w:sz w:val="20"/>
          <w:lang w:val="en-GB"/>
        </w:rPr>
        <w:t>5</w:t>
      </w:r>
      <w:r w:rsidRPr="00981092">
        <w:rPr>
          <w:rFonts w:ascii="Arial" w:hAnsi="Arial" w:cs="Arial"/>
          <w:noProof/>
          <w:sz w:val="20"/>
          <w:lang w:val="en-GB"/>
        </w:rPr>
        <w:t>:1–9. doi:10.1038/srep14947</w:t>
      </w:r>
    </w:p>
    <w:p w14:paraId="52E6EF43" w14:textId="77777777" w:rsidR="006567C4" w:rsidRPr="00981092" w:rsidRDefault="006567C4" w:rsidP="000E6306">
      <w:pPr>
        <w:widowControl w:val="0"/>
        <w:autoSpaceDE w:val="0"/>
        <w:autoSpaceDN w:val="0"/>
        <w:adjustRightInd w:val="0"/>
        <w:ind w:left="640" w:hanging="640"/>
        <w:rPr>
          <w:rFonts w:ascii="Arial" w:hAnsi="Arial" w:cs="Arial"/>
          <w:noProof/>
          <w:sz w:val="20"/>
          <w:lang w:val="en-GB"/>
        </w:rPr>
      </w:pPr>
    </w:p>
    <w:p w14:paraId="3CA5CA10" w14:textId="2F64C81E" w:rsidR="000E6306" w:rsidRDefault="006567C4" w:rsidP="006567C4">
      <w:r>
        <w:rPr>
          <w:rFonts w:ascii="Arial" w:hAnsi="Arial" w:cs="Arial"/>
          <w:color w:val="222222"/>
          <w:sz w:val="20"/>
          <w:szCs w:val="20"/>
          <w:shd w:val="clear" w:color="auto" w:fill="FFFFFF"/>
        </w:rPr>
        <w:t>Bergmann, M., Mützel, S., Primpke, S., Tekman, M. B., Trachsel, J., &amp; Gerdts, G. (2019). White and wonderful? Microplastics prevail in snow from the Alps to the Arctic.</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Science advances</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5</w:t>
      </w:r>
      <w:r>
        <w:rPr>
          <w:rFonts w:ascii="Arial" w:hAnsi="Arial" w:cs="Arial"/>
          <w:color w:val="222222"/>
          <w:sz w:val="20"/>
          <w:szCs w:val="20"/>
          <w:shd w:val="clear" w:color="auto" w:fill="FFFFFF"/>
        </w:rPr>
        <w:t>(8), eaax1157.</w:t>
      </w:r>
    </w:p>
  </w:comment>
  <w:comment w:id="4" w:author="mnoonan" w:date="2022-08-25T14:05:00Z" w:initials=" ">
    <w:p w14:paraId="231CB6A0" w14:textId="22128196" w:rsidR="00907A87" w:rsidRPr="004314E0" w:rsidRDefault="00907A87" w:rsidP="004314E0">
      <w:r>
        <w:rPr>
          <w:rStyle w:val="CommentReference"/>
        </w:rPr>
        <w:annotationRef/>
      </w:r>
      <w:proofErr w:type="spellStart"/>
      <w:r w:rsidR="004314E0">
        <w:rPr>
          <w:rFonts w:ascii="Arial" w:hAnsi="Arial" w:cs="Arial"/>
          <w:color w:val="222222"/>
          <w:sz w:val="20"/>
          <w:szCs w:val="20"/>
          <w:shd w:val="clear" w:color="auto" w:fill="FFFFFF"/>
        </w:rPr>
        <w:t>Rillig</w:t>
      </w:r>
      <w:proofErr w:type="spellEnd"/>
      <w:r w:rsidR="004314E0">
        <w:rPr>
          <w:rFonts w:ascii="Arial" w:hAnsi="Arial" w:cs="Arial"/>
          <w:color w:val="222222"/>
          <w:sz w:val="20"/>
          <w:szCs w:val="20"/>
          <w:shd w:val="clear" w:color="auto" w:fill="FFFFFF"/>
        </w:rPr>
        <w:t>, M. C., &amp; Lehmann, A. (2020). Microplastic in terrestrial ecosystems.</w:t>
      </w:r>
      <w:r w:rsidR="004314E0">
        <w:rPr>
          <w:rStyle w:val="apple-converted-space"/>
          <w:rFonts w:ascii="Arial" w:hAnsi="Arial" w:cs="Arial"/>
          <w:color w:val="222222"/>
          <w:sz w:val="20"/>
          <w:szCs w:val="20"/>
          <w:shd w:val="clear" w:color="auto" w:fill="FFFFFF"/>
        </w:rPr>
        <w:t> </w:t>
      </w:r>
      <w:r w:rsidR="004314E0">
        <w:rPr>
          <w:rFonts w:ascii="Arial" w:hAnsi="Arial" w:cs="Arial"/>
          <w:i/>
          <w:iCs/>
          <w:color w:val="222222"/>
          <w:sz w:val="20"/>
          <w:szCs w:val="20"/>
        </w:rPr>
        <w:t>Science</w:t>
      </w:r>
      <w:r w:rsidR="004314E0">
        <w:rPr>
          <w:rFonts w:ascii="Arial" w:hAnsi="Arial" w:cs="Arial"/>
          <w:color w:val="222222"/>
          <w:sz w:val="20"/>
          <w:szCs w:val="20"/>
          <w:shd w:val="clear" w:color="auto" w:fill="FFFFFF"/>
        </w:rPr>
        <w:t>,</w:t>
      </w:r>
      <w:r w:rsidR="004314E0">
        <w:rPr>
          <w:rStyle w:val="apple-converted-space"/>
          <w:rFonts w:ascii="Arial" w:hAnsi="Arial" w:cs="Arial"/>
          <w:color w:val="222222"/>
          <w:sz w:val="20"/>
          <w:szCs w:val="20"/>
          <w:shd w:val="clear" w:color="auto" w:fill="FFFFFF"/>
        </w:rPr>
        <w:t> </w:t>
      </w:r>
      <w:r w:rsidR="004314E0">
        <w:rPr>
          <w:rFonts w:ascii="Arial" w:hAnsi="Arial" w:cs="Arial"/>
          <w:i/>
          <w:iCs/>
          <w:color w:val="222222"/>
          <w:sz w:val="20"/>
          <w:szCs w:val="20"/>
        </w:rPr>
        <w:t>368</w:t>
      </w:r>
      <w:r w:rsidR="004314E0">
        <w:rPr>
          <w:rFonts w:ascii="Arial" w:hAnsi="Arial" w:cs="Arial"/>
          <w:color w:val="222222"/>
          <w:sz w:val="20"/>
          <w:szCs w:val="20"/>
          <w:shd w:val="clear" w:color="auto" w:fill="FFFFFF"/>
        </w:rPr>
        <w:t>(6498), 1430-1431.</w:t>
      </w:r>
    </w:p>
  </w:comment>
  <w:comment w:id="5" w:author="mnoonan" w:date="2022-08-25T14:57:00Z" w:initials=" ">
    <w:p w14:paraId="1A7B74F8" w14:textId="628C6B58" w:rsidR="00A31496" w:rsidRDefault="00A31496" w:rsidP="00A31496">
      <w:r>
        <w:rPr>
          <w:rStyle w:val="CommentReference"/>
        </w:rPr>
        <w:annotationRef/>
      </w:r>
      <w:r>
        <w:rPr>
          <w:rFonts w:ascii="Roboto" w:hAnsi="Roboto"/>
          <w:color w:val="595959"/>
          <w:sz w:val="21"/>
          <w:szCs w:val="21"/>
          <w:shd w:val="clear" w:color="auto" w:fill="FFFFFF"/>
        </w:rPr>
        <w:t>K. Silpa, L. Yao, P. Bhada-Tata, F. Van Woerden,</w:t>
      </w:r>
      <w:r>
        <w:rPr>
          <w:rStyle w:val="apple-converted-space"/>
          <w:rFonts w:ascii="Roboto" w:hAnsi="Roboto"/>
          <w:color w:val="595959"/>
          <w:sz w:val="21"/>
          <w:szCs w:val="21"/>
          <w:shd w:val="clear" w:color="auto" w:fill="FFFFFF"/>
        </w:rPr>
        <w:t> </w:t>
      </w:r>
      <w:r>
        <w:rPr>
          <w:rFonts w:ascii="Roboto" w:hAnsi="Roboto"/>
          <w:i/>
          <w:iCs/>
          <w:color w:val="595959"/>
          <w:sz w:val="21"/>
          <w:szCs w:val="21"/>
        </w:rPr>
        <w:t>What a Waste 2.0: A Global Snapshot of Solid Waste Management to 2050</w:t>
      </w:r>
      <w:r>
        <w:rPr>
          <w:rStyle w:val="apple-converted-space"/>
          <w:rFonts w:ascii="Roboto" w:hAnsi="Roboto"/>
          <w:color w:val="595959"/>
          <w:sz w:val="21"/>
          <w:szCs w:val="21"/>
          <w:shd w:val="clear" w:color="auto" w:fill="FFFFFF"/>
        </w:rPr>
        <w:t> </w:t>
      </w:r>
      <w:r>
        <w:rPr>
          <w:rFonts w:ascii="Roboto" w:hAnsi="Roboto"/>
          <w:color w:val="595959"/>
          <w:sz w:val="21"/>
          <w:szCs w:val="21"/>
          <w:shd w:val="clear" w:color="auto" w:fill="FFFFFF"/>
        </w:rPr>
        <w:t>(Urban Development, The World Bank, 2018).</w:t>
      </w:r>
    </w:p>
  </w:comment>
  <w:comment w:id="9" w:author="mnoonan" w:date="2022-08-25T14:35:00Z" w:initials=" ">
    <w:p w14:paraId="5967B7A0" w14:textId="424B5AF0" w:rsidR="00981749" w:rsidRPr="00981749" w:rsidRDefault="00981749" w:rsidP="00981749">
      <w:r>
        <w:rPr>
          <w:rStyle w:val="CommentReference"/>
        </w:rPr>
        <w:annotationRef/>
      </w:r>
      <w:proofErr w:type="spellStart"/>
      <w:r>
        <w:rPr>
          <w:rFonts w:ascii="Arial" w:hAnsi="Arial" w:cs="Arial"/>
          <w:color w:val="222222"/>
          <w:sz w:val="20"/>
          <w:szCs w:val="20"/>
          <w:shd w:val="clear" w:color="auto" w:fill="FFFFFF"/>
        </w:rPr>
        <w:t>Büks</w:t>
      </w:r>
      <w:proofErr w:type="spellEnd"/>
      <w:r>
        <w:rPr>
          <w:rFonts w:ascii="Arial" w:hAnsi="Arial" w:cs="Arial"/>
          <w:color w:val="222222"/>
          <w:sz w:val="20"/>
          <w:szCs w:val="20"/>
          <w:shd w:val="clear" w:color="auto" w:fill="FFFFFF"/>
        </w:rPr>
        <w:t xml:space="preserve">, F., &amp; </w:t>
      </w:r>
      <w:proofErr w:type="spellStart"/>
      <w:r>
        <w:rPr>
          <w:rFonts w:ascii="Arial" w:hAnsi="Arial" w:cs="Arial"/>
          <w:color w:val="222222"/>
          <w:sz w:val="20"/>
          <w:szCs w:val="20"/>
          <w:shd w:val="clear" w:color="auto" w:fill="FFFFFF"/>
        </w:rPr>
        <w:t>Kaupenjohann</w:t>
      </w:r>
      <w:proofErr w:type="spellEnd"/>
      <w:r>
        <w:rPr>
          <w:rFonts w:ascii="Arial" w:hAnsi="Arial" w:cs="Arial"/>
          <w:color w:val="222222"/>
          <w:sz w:val="20"/>
          <w:szCs w:val="20"/>
          <w:shd w:val="clear" w:color="auto" w:fill="FFFFFF"/>
        </w:rPr>
        <w:t>, M. (2020). Global concentrations of microplastics in soils–a review.</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Soil</w:t>
      </w:r>
      <w:r>
        <w:rPr>
          <w:rFonts w:ascii="Arial" w:hAnsi="Arial" w:cs="Arial"/>
          <w:color w:val="222222"/>
          <w:sz w:val="20"/>
          <w:szCs w:val="20"/>
          <w:shd w:val="clear" w:color="auto" w:fill="FFFFFF"/>
        </w:rPr>
        <w:t>,</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rPr>
        <w:t>6</w:t>
      </w:r>
      <w:r>
        <w:rPr>
          <w:rFonts w:ascii="Arial" w:hAnsi="Arial" w:cs="Arial"/>
          <w:color w:val="222222"/>
          <w:sz w:val="20"/>
          <w:szCs w:val="20"/>
          <w:shd w:val="clear" w:color="auto" w:fill="FFFFFF"/>
        </w:rPr>
        <w:t>(2), 649-662.</w:t>
      </w:r>
    </w:p>
  </w:comment>
  <w:comment w:id="10" w:author="mnoonan" w:date="2022-08-26T12:04:00Z" w:initials=" ">
    <w:p w14:paraId="4087BDC4" w14:textId="266B9795" w:rsidR="00236251" w:rsidRDefault="00236251">
      <w:pPr>
        <w:pStyle w:val="CommentText"/>
      </w:pPr>
      <w:r>
        <w:rPr>
          <w:rStyle w:val="CommentReference"/>
        </w:rPr>
        <w:annotationRef/>
      </w:r>
      <w:r>
        <w:t>The challenge is that the cows were probably not free-ranging, so this might need to be changed.</w:t>
      </w:r>
    </w:p>
  </w:comment>
  <w:comment w:id="38" w:author="mnoonan" w:date="2022-08-26T12:05:00Z" w:initials=" ">
    <w:p w14:paraId="37916ABA" w14:textId="27DDF4DC" w:rsidR="00236251" w:rsidRDefault="00236251">
      <w:pPr>
        <w:pStyle w:val="CommentText"/>
      </w:pPr>
      <w:r>
        <w:rPr>
          <w:rStyle w:val="CommentReference"/>
        </w:rPr>
        <w:annotationRef/>
      </w:r>
      <w:r>
        <w:t>Do you have to add the provider/developer of the software in parentheses?</w:t>
      </w:r>
    </w:p>
  </w:comment>
  <w:comment w:id="61" w:author="mnoonan" w:date="2022-08-26T14:16:00Z" w:initials=" ">
    <w:p w14:paraId="3F683F39" w14:textId="6CC69D14" w:rsidR="000A0C1B" w:rsidRDefault="000A0C1B">
      <w:pPr>
        <w:pStyle w:val="CommentText"/>
      </w:pPr>
      <w:r>
        <w:rPr>
          <w:rStyle w:val="CommentReference"/>
        </w:rPr>
        <w:annotationRef/>
      </w:r>
      <w:r>
        <w:t>HQI is not defined.</w:t>
      </w:r>
    </w:p>
  </w:comment>
  <w:comment w:id="65" w:author="mnoonan" w:date="2022-08-26T12:09:00Z" w:initials=" ">
    <w:p w14:paraId="328ECCFD" w14:textId="77EF9358" w:rsidR="00236251" w:rsidRDefault="00236251">
      <w:pPr>
        <w:pStyle w:val="CommentText"/>
      </w:pPr>
      <w:r>
        <w:rPr>
          <w:rStyle w:val="CommentReference"/>
        </w:rPr>
        <w:annotationRef/>
      </w:r>
      <w:r>
        <w:t>Is it easy to include all of the spectra as supplementary material? Nobody will ever look at it all, but it will show that we are not trying to hide anything.</w:t>
      </w:r>
    </w:p>
  </w:comment>
  <w:comment w:id="74" w:author="mnoonan" w:date="2022-08-25T15:07:00Z" w:initials=" ">
    <w:p w14:paraId="0F685B42" w14:textId="70C6746E" w:rsidR="001A6372" w:rsidRDefault="001A6372">
      <w:pPr>
        <w:pStyle w:val="CommentText"/>
      </w:pPr>
      <w:r>
        <w:rPr>
          <w:rStyle w:val="CommentReference"/>
        </w:rPr>
        <w:annotationRef/>
      </w:r>
      <w:r>
        <w:t>Include a table with all of the data in the supplementary material.</w:t>
      </w:r>
    </w:p>
  </w:comment>
  <w:comment w:id="75" w:author="mnoonan" w:date="2022-08-25T15:15:00Z" w:initials=" ">
    <w:p w14:paraId="1D68B99A" w14:textId="24DB6186" w:rsidR="003F0B91" w:rsidRDefault="003F0B91">
      <w:pPr>
        <w:pStyle w:val="CommentText"/>
      </w:pPr>
      <w:r>
        <w:rPr>
          <w:rStyle w:val="CommentReference"/>
        </w:rPr>
        <w:annotationRef/>
      </w:r>
      <w:r>
        <w:t>It’s unclear if this is the number of MP particles, or all particles.</w:t>
      </w:r>
    </w:p>
  </w:comment>
  <w:comment w:id="78" w:author="mnoonan" w:date="2022-08-25T15:12:00Z" w:initials=" ">
    <w:p w14:paraId="149615F6" w14:textId="5FD42EA0" w:rsidR="00A95582" w:rsidRDefault="00A95582">
      <w:pPr>
        <w:pStyle w:val="CommentText"/>
      </w:pPr>
      <w:r>
        <w:rPr>
          <w:rStyle w:val="CommentReference"/>
        </w:rPr>
        <w:annotationRef/>
      </w:r>
      <w:r>
        <w:t>I don’t think you need this here. Just put it in the methods.</w:t>
      </w:r>
    </w:p>
  </w:comment>
  <w:comment w:id="76" w:author="mnoonan" w:date="2022-08-27T02:17:00Z" w:initials=" ">
    <w:p w14:paraId="759A3904" w14:textId="23EC1FEB" w:rsidR="006E5BFA" w:rsidRDefault="006E5BFA">
      <w:pPr>
        <w:pStyle w:val="CommentText"/>
      </w:pPr>
      <w:r>
        <w:rPr>
          <w:rStyle w:val="CommentReference"/>
        </w:rPr>
        <w:annotationRef/>
      </w:r>
      <w:r>
        <w:t>This is more of a method than a result. Maybe just move it to the methods?</w:t>
      </w:r>
    </w:p>
  </w:comment>
  <w:comment w:id="91" w:author="mnoonan" w:date="2022-08-25T15:23:00Z" w:initials=" ">
    <w:p w14:paraId="2DD1743A" w14:textId="29DE2DAE" w:rsidR="00307125" w:rsidRDefault="00307125">
      <w:pPr>
        <w:pStyle w:val="CommentText"/>
      </w:pPr>
      <w:r>
        <w:rPr>
          <w:rStyle w:val="CommentReference"/>
        </w:rPr>
        <w:annotationRef/>
      </w:r>
      <w:r>
        <w:t>MP polymers, correct?</w:t>
      </w:r>
    </w:p>
  </w:comment>
  <w:comment w:id="93" w:author="mnoonan" w:date="2022-08-25T15:21:00Z" w:initials=" ">
    <w:p w14:paraId="007420B9" w14:textId="44320EFB" w:rsidR="00EA1248" w:rsidRDefault="00EA1248">
      <w:pPr>
        <w:pStyle w:val="CommentText"/>
      </w:pPr>
      <w:r>
        <w:rPr>
          <w:rStyle w:val="CommentReference"/>
        </w:rPr>
        <w:annotationRef/>
      </w:r>
      <w:r>
        <w:t>I got rid of all of the abbreviations. There were way too many and they never got used again.</w:t>
      </w:r>
    </w:p>
  </w:comment>
  <w:comment w:id="97" w:author="mnoonan" w:date="2022-08-26T14:24:00Z" w:initials=" ">
    <w:p w14:paraId="1CB465E0" w14:textId="46B59624" w:rsidR="001E0CAD" w:rsidRDefault="001E0CAD">
      <w:pPr>
        <w:pStyle w:val="CommentText"/>
      </w:pPr>
      <w:r>
        <w:rPr>
          <w:rStyle w:val="CommentReference"/>
        </w:rPr>
        <w:annotationRef/>
      </w:r>
      <w:r>
        <w:t xml:space="preserve">What do you think about making panel A </w:t>
      </w:r>
      <w:proofErr w:type="spellStart"/>
      <w:r>
        <w:t>a</w:t>
      </w:r>
      <w:proofErr w:type="spellEnd"/>
      <w:r>
        <w:t xml:space="preserve"> little bit shorter by cropping out some of the bottom area? </w:t>
      </w:r>
      <w:r w:rsidR="00BA2065">
        <w:t>Just so that the figure and caption all fits on the same page.</w:t>
      </w:r>
    </w:p>
  </w:comment>
  <w:comment w:id="104" w:author="mnoonan" w:date="2022-08-26T14:21:00Z" w:initials=" ">
    <w:p w14:paraId="7AABDE39" w14:textId="21694615" w:rsidR="00362FB1" w:rsidRDefault="00362FB1">
      <w:pPr>
        <w:pStyle w:val="CommentText"/>
      </w:pPr>
      <w:r>
        <w:rPr>
          <w:rStyle w:val="CommentReference"/>
        </w:rPr>
        <w:annotationRef/>
      </w:r>
      <w:r>
        <w:t>Not defined.</w:t>
      </w:r>
    </w:p>
  </w:comment>
  <w:comment w:id="128" w:author="mnoonan" w:date="2022-08-27T02:20:00Z" w:initials=" ">
    <w:p w14:paraId="5DC62138" w14:textId="373BCB51" w:rsidR="00F2607C" w:rsidRDefault="00F2607C">
      <w:pPr>
        <w:pStyle w:val="CommentText"/>
      </w:pPr>
      <w:r>
        <w:rPr>
          <w:rStyle w:val="CommentReference"/>
        </w:rPr>
        <w:annotationRef/>
      </w:r>
      <w:r>
        <w:t>These are all methods. Maybe move them to the methods section to keep the results as short and to the point as possible?</w:t>
      </w:r>
    </w:p>
  </w:comment>
  <w:comment w:id="202" w:author="mnoonan" w:date="2022-08-25T15:26:00Z" w:initials=" ">
    <w:p w14:paraId="4E3BF869" w14:textId="77777777" w:rsidR="00536343" w:rsidRDefault="00536343" w:rsidP="00536343">
      <w:pPr>
        <w:rPr>
          <w:rFonts w:ascii="PT Serif" w:hAnsi="PT Serif"/>
          <w:color w:val="262626"/>
          <w:sz w:val="27"/>
          <w:szCs w:val="27"/>
          <w:shd w:val="clear" w:color="auto" w:fill="FFFFFF"/>
        </w:rPr>
      </w:pPr>
      <w:r>
        <w:rPr>
          <w:rStyle w:val="CommentReference"/>
        </w:rPr>
        <w:annotationRef/>
      </w:r>
      <w:r>
        <w:t xml:space="preserve">From the science advances author guidelines page: </w:t>
      </w:r>
      <w:hyperlink r:id="rId1" w:anchor="figures-and-tables" w:history="1">
        <w:r>
          <w:rPr>
            <w:rStyle w:val="Hyperlink"/>
            <w:rFonts w:ascii="PT Serif" w:hAnsi="PT Serif"/>
            <w:color w:val="CA2015"/>
            <w:sz w:val="27"/>
            <w:szCs w:val="27"/>
          </w:rPr>
          <w:t>Tables and figures</w:t>
        </w:r>
      </w:hyperlink>
      <w:r>
        <w:rPr>
          <w:rFonts w:ascii="PT Serif" w:hAnsi="PT Serif"/>
          <w:color w:val="262626"/>
          <w:sz w:val="27"/>
          <w:szCs w:val="27"/>
        </w:rPr>
        <w:t> </w:t>
      </w:r>
      <w:r>
        <w:rPr>
          <w:rFonts w:ascii="PT Serif" w:hAnsi="PT Serif"/>
          <w:color w:val="262626"/>
          <w:sz w:val="27"/>
          <w:szCs w:val="27"/>
          <w:shd w:val="clear" w:color="auto" w:fill="FFFFFF"/>
        </w:rPr>
        <w:t>should be embedded in the text at first mention and include legends.</w:t>
      </w:r>
    </w:p>
    <w:p w14:paraId="6DB5AE35" w14:textId="77777777" w:rsidR="00536343" w:rsidRDefault="00536343" w:rsidP="00536343">
      <w:pPr>
        <w:rPr>
          <w:rFonts w:ascii="PT Serif" w:hAnsi="PT Serif"/>
          <w:color w:val="262626"/>
          <w:sz w:val="27"/>
          <w:szCs w:val="27"/>
          <w:shd w:val="clear" w:color="auto" w:fill="FFFFFF"/>
        </w:rPr>
      </w:pPr>
    </w:p>
    <w:p w14:paraId="6DE90DD4" w14:textId="77777777" w:rsidR="00536343" w:rsidRDefault="00536343" w:rsidP="00536343">
      <w:r>
        <w:rPr>
          <w:rFonts w:ascii="PT Serif" w:hAnsi="PT Serif"/>
          <w:color w:val="262626"/>
          <w:sz w:val="27"/>
          <w:szCs w:val="27"/>
          <w:shd w:val="clear" w:color="auto" w:fill="FFFFFF"/>
        </w:rPr>
        <w:t>What do you think about splitting this up into two figures? One for the detection of MPs (with some pictures from the microscopy work), and then another for the effects of MPs on oocytes.</w:t>
      </w:r>
    </w:p>
  </w:comment>
  <w:comment w:id="203" w:author="Ferraz, Marcia" w:date="2022-08-26T07:17:00Z" w:initials="FM">
    <w:p w14:paraId="20C4717B" w14:textId="77777777" w:rsidR="00536343" w:rsidRDefault="00536343" w:rsidP="00536343">
      <w:r>
        <w:rPr>
          <w:rStyle w:val="CommentReference"/>
        </w:rPr>
        <w:annotationRef/>
      </w:r>
      <w:r>
        <w:rPr>
          <w:sz w:val="20"/>
          <w:szCs w:val="20"/>
          <w:lang w:val="en-US"/>
        </w:rPr>
        <w:t>That was the place where the template said to include figures and tables…</w:t>
      </w:r>
    </w:p>
  </w:comment>
  <w:comment w:id="204" w:author="Ferraz, Marcia" w:date="2022-08-26T07:18:00Z" w:initials="FM">
    <w:p w14:paraId="2B425214" w14:textId="77777777" w:rsidR="00536343" w:rsidRDefault="00536343" w:rsidP="00536343">
      <w:r>
        <w:rPr>
          <w:rStyle w:val="CommentReference"/>
        </w:rPr>
        <w:annotationRef/>
      </w:r>
      <w:r>
        <w:rPr>
          <w:sz w:val="20"/>
          <w:szCs w:val="20"/>
          <w:lang w:val="en-US"/>
        </w:rPr>
        <w:t>I am not sure about splitting it up. We do not have enough figures from the isolation to include…</w:t>
      </w:r>
    </w:p>
  </w:comment>
  <w:comment w:id="213" w:author="mnoonan" w:date="2022-08-26T14:41:00Z" w:initials=" ">
    <w:p w14:paraId="6161AB0F" w14:textId="09133318" w:rsidR="00A73C40" w:rsidRDefault="00A73C40">
      <w:pPr>
        <w:pStyle w:val="CommentText"/>
      </w:pPr>
      <w:r>
        <w:rPr>
          <w:rStyle w:val="CommentReference"/>
        </w:rPr>
        <w:annotationRef/>
      </w:r>
      <w:r>
        <w:t>Which microscope? Maybe clarify?</w:t>
      </w:r>
    </w:p>
  </w:comment>
  <w:comment w:id="256" w:author="mnoonan" w:date="2022-08-26T14:47:00Z" w:initials=" ">
    <w:p w14:paraId="157C680E" w14:textId="57924FFC" w:rsidR="00686766" w:rsidRDefault="00686766">
      <w:pPr>
        <w:pStyle w:val="CommentText"/>
      </w:pPr>
      <w:r>
        <w:rPr>
          <w:rStyle w:val="CommentReference"/>
        </w:rPr>
        <w:annotationRef/>
      </w:r>
      <w:r>
        <w:t>The inset in A says 1.2 um. Shouldn’t it say 1.1?</w:t>
      </w:r>
    </w:p>
  </w:comment>
  <w:comment w:id="531" w:author="mnoonan" w:date="2022-08-26T12:23:00Z" w:initials=" ">
    <w:p w14:paraId="29EAF7DA" w14:textId="7CD23EFC" w:rsidR="00711AE7" w:rsidRDefault="00711AE7">
      <w:pPr>
        <w:pStyle w:val="CommentText"/>
      </w:pPr>
      <w:r>
        <w:rPr>
          <w:rStyle w:val="CommentReference"/>
        </w:rPr>
        <w:annotationRef/>
      </w:r>
      <w:r>
        <w:t>Do you know what kind of material the container that the beads were in was made of?</w:t>
      </w:r>
    </w:p>
  </w:comment>
  <w:comment w:id="535" w:author="mnoonan" w:date="2022-08-26T12:15:00Z" w:initials=" ">
    <w:p w14:paraId="7A4E35BD" w14:textId="50BA1968" w:rsidR="00B40742" w:rsidRDefault="00B40742">
      <w:pPr>
        <w:pStyle w:val="CommentText"/>
      </w:pPr>
      <w:r>
        <w:rPr>
          <w:rStyle w:val="CommentReference"/>
        </w:rPr>
        <w:annotationRef/>
      </w:r>
      <w:r>
        <w:t>Transported how? What kind of container?</w:t>
      </w:r>
      <w:r w:rsidR="00984308">
        <w:t xml:space="preserve"> Is there a risk of contamination? (</w:t>
      </w:r>
      <w:proofErr w:type="gramStart"/>
      <w:r w:rsidR="00984308">
        <w:t>just</w:t>
      </w:r>
      <w:proofErr w:type="gramEnd"/>
      <w:r w:rsidR="00984308">
        <w:t xml:space="preserve"> something reviewers might ask).</w:t>
      </w:r>
    </w:p>
  </w:comment>
  <w:comment w:id="536" w:author="mnoonan" w:date="2022-08-26T12:16:00Z" w:initials=" ">
    <w:p w14:paraId="36251C60" w14:textId="1BC99F15" w:rsidR="00984308" w:rsidRDefault="00984308">
      <w:pPr>
        <w:pStyle w:val="CommentText"/>
      </w:pPr>
      <w:r>
        <w:rPr>
          <w:rStyle w:val="CommentReference"/>
        </w:rPr>
        <w:annotationRef/>
      </w:r>
      <w:r>
        <w:t>Material? Normally not critical, but I think it might be important to document all of the materials that were used.</w:t>
      </w:r>
    </w:p>
  </w:comment>
  <w:comment w:id="537" w:author="mnoonan" w:date="2022-08-26T12:17:00Z" w:initials=" ">
    <w:p w14:paraId="204C1910" w14:textId="37600100" w:rsidR="00984308" w:rsidRDefault="00984308">
      <w:pPr>
        <w:pStyle w:val="CommentText"/>
      </w:pPr>
      <w:r>
        <w:rPr>
          <w:rStyle w:val="CommentReference"/>
        </w:rPr>
        <w:annotationRef/>
      </w:r>
      <w:r>
        <w:t>This sounds strange?</w:t>
      </w:r>
    </w:p>
  </w:comment>
  <w:comment w:id="540" w:author="mnoonan" w:date="2022-08-26T12:17:00Z" w:initials=" ">
    <w:p w14:paraId="26A82BDF" w14:textId="05E6FFC2" w:rsidR="00984308" w:rsidRDefault="00984308">
      <w:pPr>
        <w:pStyle w:val="CommentText"/>
      </w:pPr>
      <w:r>
        <w:rPr>
          <w:rStyle w:val="CommentReference"/>
        </w:rPr>
        <w:annotationRef/>
      </w:r>
      <w:r>
        <w:t>Plastic?</w:t>
      </w:r>
    </w:p>
  </w:comment>
  <w:comment w:id="542" w:author="mnoonan" w:date="2022-08-26T12:25:00Z" w:initials=" ">
    <w:p w14:paraId="54E1E8F6" w14:textId="32A519A5" w:rsidR="00711AE7" w:rsidRDefault="00711AE7">
      <w:pPr>
        <w:pStyle w:val="CommentText"/>
      </w:pPr>
      <w:r>
        <w:rPr>
          <w:rStyle w:val="CommentReference"/>
        </w:rPr>
        <w:annotationRef/>
      </w:r>
      <w:r>
        <w:t xml:space="preserve">The way this is described is confusing. Is it pools of fluid from 20-30 ovaries? </w:t>
      </w:r>
    </w:p>
  </w:comment>
  <w:comment w:id="549" w:author="mnoonan" w:date="2022-08-26T12:26:00Z" w:initials=" ">
    <w:p w14:paraId="4CA64CF9" w14:textId="7B64F25A" w:rsidR="000E2060" w:rsidRDefault="000E2060">
      <w:pPr>
        <w:pStyle w:val="CommentText"/>
      </w:pPr>
      <w:r>
        <w:rPr>
          <w:rStyle w:val="CommentReference"/>
        </w:rPr>
        <w:annotationRef/>
      </w:r>
      <w:r>
        <w:t>Which protocol?</w:t>
      </w:r>
    </w:p>
  </w:comment>
  <w:comment w:id="551" w:author="mnoonan" w:date="2022-08-26T12:28:00Z" w:initials=" ">
    <w:p w14:paraId="56292EF4" w14:textId="1CCE753D" w:rsidR="000E2060" w:rsidRDefault="000E2060">
      <w:pPr>
        <w:pStyle w:val="CommentText"/>
      </w:pPr>
      <w:r>
        <w:rPr>
          <w:rStyle w:val="CommentReference"/>
        </w:rPr>
        <w:annotationRef/>
      </w:r>
      <w:r>
        <w:t xml:space="preserve">Correct? Or was the </w:t>
      </w:r>
      <w:proofErr w:type="spellStart"/>
      <w:r>
        <w:t>membrance</w:t>
      </w:r>
      <w:proofErr w:type="spellEnd"/>
      <w:r>
        <w:t xml:space="preserve"> still in there?</w:t>
      </w:r>
    </w:p>
  </w:comment>
  <w:comment w:id="555" w:author="mnoonan" w:date="2022-08-26T03:21:00Z" w:initials=" ">
    <w:p w14:paraId="209FB5FF" w14:textId="09BBA00A" w:rsidR="00545754" w:rsidRDefault="00545754">
      <w:pPr>
        <w:pStyle w:val="CommentText"/>
      </w:pPr>
      <w:r>
        <w:rPr>
          <w:rStyle w:val="CommentReference"/>
        </w:rPr>
        <w:annotationRef/>
      </w:r>
      <w:r>
        <w:t>What isolation? MPs? Or oocyte and FF? You describe two isolation protocols.</w:t>
      </w:r>
    </w:p>
  </w:comment>
  <w:comment w:id="556" w:author="mnoonan" w:date="2022-08-26T12:31:00Z" w:initials=" ">
    <w:p w14:paraId="5ED07177" w14:textId="092E8196" w:rsidR="000E2060" w:rsidRDefault="000E2060">
      <w:pPr>
        <w:pStyle w:val="CommentText"/>
      </w:pPr>
      <w:r>
        <w:rPr>
          <w:rStyle w:val="CommentReference"/>
        </w:rPr>
        <w:annotationRef/>
      </w:r>
      <w:r>
        <w:t>Selected and isolated somehow?</w:t>
      </w:r>
    </w:p>
  </w:comment>
  <w:comment w:id="558" w:author="mnoonan" w:date="2022-08-26T03:27:00Z" w:initials=" ">
    <w:p w14:paraId="7A02626F" w14:textId="1F518C3F" w:rsidR="002F4B96" w:rsidRDefault="002F4B96">
      <w:pPr>
        <w:pStyle w:val="CommentText"/>
      </w:pPr>
      <w:r>
        <w:rPr>
          <w:rStyle w:val="CommentReference"/>
        </w:rPr>
        <w:annotationRef/>
      </w:r>
      <w:r>
        <w:t>Maybe clarify what this means? You might get non reproduction reviewers.</w:t>
      </w:r>
    </w:p>
  </w:comment>
  <w:comment w:id="559" w:author="mnoonan" w:date="2022-08-26T03:28:00Z" w:initials=" ">
    <w:p w14:paraId="3AC38348" w14:textId="427576EB" w:rsidR="002F4B96" w:rsidRDefault="002F4B96">
      <w:pPr>
        <w:pStyle w:val="CommentText"/>
      </w:pPr>
      <w:r>
        <w:rPr>
          <w:rStyle w:val="CommentReference"/>
        </w:rPr>
        <w:annotationRef/>
      </w:r>
      <w:r>
        <w:t>Maybe have a table with the full details?</w:t>
      </w:r>
    </w:p>
  </w:comment>
  <w:comment w:id="560" w:author="ra98gom" w:date="2022-08-26T19:19:00Z" w:initials="r">
    <w:p w14:paraId="01F91823" w14:textId="77777777" w:rsidR="00AA58F5" w:rsidRDefault="00AA58F5" w:rsidP="000A56EC">
      <w:r>
        <w:rPr>
          <w:rStyle w:val="CommentReference"/>
        </w:rPr>
        <w:annotationRef/>
      </w:r>
      <w:r>
        <w:rPr>
          <w:sz w:val="20"/>
          <w:szCs w:val="20"/>
          <w:lang w:val="en-US"/>
        </w:rPr>
        <w:t>It was 5 for all, but we removed one pool from the control, and it is now 4</w:t>
      </w:r>
    </w:p>
    <w:p w14:paraId="4C1FB2E2" w14:textId="77777777" w:rsidR="00AA58F5" w:rsidRDefault="00AA58F5" w:rsidP="000A56EC"/>
    <w:p w14:paraId="771E5C78" w14:textId="77777777" w:rsidR="00AA58F5" w:rsidRDefault="00AA58F5" w:rsidP="000A56EC">
      <w:r>
        <w:rPr>
          <w:sz w:val="20"/>
          <w:szCs w:val="20"/>
          <w:lang w:val="en-US"/>
        </w:rPr>
        <w:t>Although the Ms EMpire analysis was done with 5.. Shall I ask the guy to do it removing the outlier?</w:t>
      </w:r>
    </w:p>
    <w:p w14:paraId="155EE3C8" w14:textId="77777777" w:rsidR="00AA58F5" w:rsidRDefault="00AA58F5" w:rsidP="000A56EC"/>
  </w:comment>
  <w:comment w:id="561" w:author="mnoonan" w:date="2022-08-26T12:37:00Z" w:initials=" ">
    <w:p w14:paraId="0F83BFA5" w14:textId="7DDE750B" w:rsidR="00B137A1" w:rsidRDefault="00B137A1">
      <w:pPr>
        <w:pStyle w:val="CommentText"/>
      </w:pPr>
      <w:r>
        <w:rPr>
          <w:rStyle w:val="CommentReference"/>
        </w:rPr>
        <w:annotationRef/>
      </w:r>
      <w:r>
        <w:t>Let’s just add the other control back in. Better that way.</w:t>
      </w:r>
    </w:p>
  </w:comment>
  <w:comment w:id="566" w:author="mnoonan" w:date="2022-08-26T12:39:00Z" w:initials=" ">
    <w:p w14:paraId="57B34C33" w14:textId="7292A618" w:rsidR="00DF3774" w:rsidRDefault="00DF3774">
      <w:pPr>
        <w:pStyle w:val="CommentText"/>
      </w:pPr>
      <w:r>
        <w:rPr>
          <w:rStyle w:val="CommentReference"/>
        </w:rPr>
        <w:annotationRef/>
      </w:r>
      <w:r>
        <w:t>I don’t like sperms. It sounds strange to me. I think sperm is better.</w:t>
      </w:r>
    </w:p>
  </w:comment>
  <w:comment w:id="577" w:author="mnoonan" w:date="2022-08-26T03:39:00Z" w:initials=" ">
    <w:p w14:paraId="6B92A56D" w14:textId="7A2260A9" w:rsidR="00A56C4B" w:rsidRDefault="00A56C4B">
      <w:pPr>
        <w:pStyle w:val="CommentText"/>
      </w:pPr>
      <w:r>
        <w:rPr>
          <w:rStyle w:val="CommentReference"/>
        </w:rPr>
        <w:annotationRef/>
      </w:r>
      <w:r>
        <w:t>Changed so the order here matches the description that follows.</w:t>
      </w:r>
    </w:p>
  </w:comment>
  <w:comment w:id="578" w:author="mnoonan" w:date="2022-08-26T03:36:00Z" w:initials=" ">
    <w:p w14:paraId="54F950D2" w14:textId="12CBEF7C" w:rsidR="00466B74" w:rsidRDefault="00466B74">
      <w:pPr>
        <w:pStyle w:val="CommentText"/>
      </w:pPr>
      <w:r>
        <w:rPr>
          <w:rStyle w:val="CommentReference"/>
        </w:rPr>
        <w:annotationRef/>
      </w:r>
      <w:r>
        <w:t xml:space="preserve">This description is strange. Why one or the other? What determined what protocol was followed? </w:t>
      </w:r>
    </w:p>
  </w:comment>
  <w:comment w:id="580" w:author="mnoonan" w:date="2022-08-26T03:36:00Z" w:initials=" ">
    <w:p w14:paraId="59002937" w14:textId="05D0F2E8" w:rsidR="00466B74" w:rsidRDefault="00466B74">
      <w:pPr>
        <w:pStyle w:val="CommentText"/>
      </w:pPr>
      <w:r>
        <w:rPr>
          <w:rStyle w:val="CommentReference"/>
        </w:rPr>
        <w:annotationRef/>
      </w:r>
      <w:r>
        <w:t xml:space="preserve">Where? </w:t>
      </w:r>
    </w:p>
  </w:comment>
  <w:comment w:id="581" w:author="mnoonan" w:date="2022-08-26T03:37:00Z" w:initials=" ">
    <w:p w14:paraId="6847BAAC" w14:textId="2EEA31C0" w:rsidR="00466B74" w:rsidRDefault="00466B74">
      <w:pPr>
        <w:pStyle w:val="CommentText"/>
      </w:pPr>
      <w:r>
        <w:rPr>
          <w:rStyle w:val="CommentReference"/>
        </w:rPr>
        <w:annotationRef/>
      </w:r>
      <w:r>
        <w:t>This can’t be correct? It must be total number of sperm per some unit area?</w:t>
      </w:r>
    </w:p>
  </w:comment>
  <w:comment w:id="582" w:author="Ferraz, Marcia" w:date="2022-08-26T07:10:00Z" w:initials="FM">
    <w:p w14:paraId="1B8136AA" w14:textId="77777777" w:rsidR="00BF49BB" w:rsidRDefault="00BF49BB" w:rsidP="00124000">
      <w:r>
        <w:rPr>
          <w:rStyle w:val="CommentReference"/>
        </w:rPr>
        <w:annotationRef/>
      </w:r>
      <w:r>
        <w:rPr>
          <w:sz w:val="20"/>
          <w:szCs w:val="20"/>
          <w:lang w:val="en-US"/>
        </w:rPr>
        <w:t>no, it is correct.</w:t>
      </w:r>
    </w:p>
  </w:comment>
  <w:comment w:id="583" w:author="Ferraz, Marcia" w:date="2022-08-26T07:10:00Z" w:initials="FM">
    <w:p w14:paraId="53E3B00A" w14:textId="77777777" w:rsidR="00BF49BB" w:rsidRDefault="00BF49BB" w:rsidP="009A2A46">
      <w:r>
        <w:rPr>
          <w:rStyle w:val="CommentReference"/>
        </w:rPr>
        <w:annotationRef/>
      </w:r>
      <w:r>
        <w:rPr>
          <w:sz w:val="20"/>
          <w:szCs w:val="20"/>
          <w:lang w:val="en-US"/>
        </w:rPr>
        <w:t>that is how sperm motility is counted: total number of moving from total number of sperm</w:t>
      </w:r>
    </w:p>
  </w:comment>
  <w:comment w:id="584" w:author="mnoonan" w:date="2022-08-26T12:42:00Z" w:initials=" ">
    <w:p w14:paraId="77011AFE" w14:textId="6644DA62" w:rsidR="00DF3774" w:rsidRDefault="00DF3774">
      <w:pPr>
        <w:pStyle w:val="CommentText"/>
      </w:pPr>
      <w:r>
        <w:rPr>
          <w:rStyle w:val="CommentReference"/>
        </w:rPr>
        <w:annotationRef/>
      </w:r>
      <w:r>
        <w:t xml:space="preserve">But they didn’t count all of the sperm in the 5uL </w:t>
      </w:r>
      <w:proofErr w:type="gramStart"/>
      <w:r>
        <w:t>aliquot</w:t>
      </w:r>
      <w:proofErr w:type="gramEnd"/>
      <w:r>
        <w:t xml:space="preserve"> did they?</w:t>
      </w:r>
      <w:r w:rsidR="004869B2">
        <w:t xml:space="preserve"> It was only the ones in the video, which were some </w:t>
      </w:r>
      <w:proofErr w:type="gramStart"/>
      <w:r w:rsidR="004869B2">
        <w:t>fraction</w:t>
      </w:r>
      <w:proofErr w:type="gramEnd"/>
      <w:r w:rsidR="004869B2">
        <w:t xml:space="preserve"> of the total area.</w:t>
      </w:r>
    </w:p>
  </w:comment>
  <w:comment w:id="592" w:author="mnoonan" w:date="2022-08-26T03:41:00Z" w:initials=" ">
    <w:p w14:paraId="7160CCC0" w14:textId="37495D3A" w:rsidR="00046AA1" w:rsidRDefault="00046AA1">
      <w:pPr>
        <w:pStyle w:val="CommentText"/>
      </w:pPr>
      <w:r>
        <w:rPr>
          <w:rStyle w:val="CommentReference"/>
        </w:rPr>
        <w:annotationRef/>
      </w:r>
      <w:r>
        <w:t>Maybe a brief sentence on what this software does?</w:t>
      </w:r>
      <w:r w:rsidR="00E5306B">
        <w:t xml:space="preserve"> To me this means nothing.</w:t>
      </w:r>
    </w:p>
  </w:comment>
  <w:comment w:id="593" w:author="Ferraz, Marcia" w:date="2022-08-26T07:11:00Z" w:initials="FM">
    <w:p w14:paraId="5CD7053A" w14:textId="77777777" w:rsidR="00BF49BB" w:rsidRDefault="00BF49BB" w:rsidP="00364B86">
      <w:r>
        <w:rPr>
          <w:rStyle w:val="CommentReference"/>
        </w:rPr>
        <w:annotationRef/>
      </w:r>
      <w:r>
        <w:rPr>
          <w:sz w:val="20"/>
          <w:szCs w:val="20"/>
          <w:lang w:val="en-US"/>
        </w:rPr>
        <w:t>not necessary</w:t>
      </w:r>
    </w:p>
  </w:comment>
  <w:comment w:id="594" w:author="mnoonan" w:date="2022-08-26T03:48:00Z" w:initials=" ">
    <w:p w14:paraId="7744A80B" w14:textId="4DF6588D" w:rsidR="004F63A7" w:rsidRDefault="004F63A7">
      <w:pPr>
        <w:pStyle w:val="CommentText"/>
      </w:pPr>
      <w:r>
        <w:rPr>
          <w:rStyle w:val="CommentReference"/>
        </w:rPr>
        <w:annotationRef/>
      </w:r>
      <w:r>
        <w:t>Added to what?</w:t>
      </w:r>
    </w:p>
  </w:comment>
  <w:comment w:id="627" w:author="mnoonan" w:date="2022-08-26T12:52:00Z" w:initials=" ">
    <w:p w14:paraId="2E726B49" w14:textId="25FC9D51" w:rsidR="00154CEC" w:rsidRDefault="00154CEC">
      <w:pPr>
        <w:pStyle w:val="CommentText"/>
      </w:pPr>
      <w:r>
        <w:rPr>
          <w:rStyle w:val="CommentReference"/>
        </w:rPr>
        <w:annotationRef/>
      </w:r>
      <w:r>
        <w:t>Not clear what is meant by “nature of the beads” Do you mean you wanted to make sure they were the beads you added instead of contamination?</w:t>
      </w:r>
    </w:p>
  </w:comment>
  <w:comment w:id="675" w:author="mnoonan" w:date="2022-08-26T13:08:00Z" w:initials=" ">
    <w:p w14:paraId="25EF889B" w14:textId="63738981" w:rsidR="00E55001" w:rsidRDefault="00E55001">
      <w:pPr>
        <w:pStyle w:val="CommentText"/>
      </w:pPr>
      <w:r>
        <w:rPr>
          <w:rStyle w:val="CommentReference"/>
        </w:rPr>
        <w:annotationRef/>
      </w:r>
      <w:r>
        <w:t>Currently private, but I will make it public right before the manuscript is submitted.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8308B5" w15:done="1"/>
  <w15:commentEx w15:paraId="3CA5CA10" w15:done="1"/>
  <w15:commentEx w15:paraId="231CB6A0" w15:done="1"/>
  <w15:commentEx w15:paraId="1A7B74F8" w15:done="1"/>
  <w15:commentEx w15:paraId="5967B7A0" w15:done="1"/>
  <w15:commentEx w15:paraId="4087BDC4" w15:done="0"/>
  <w15:commentEx w15:paraId="37916ABA" w15:done="0"/>
  <w15:commentEx w15:paraId="3F683F39" w15:done="0"/>
  <w15:commentEx w15:paraId="328ECCFD" w15:done="0"/>
  <w15:commentEx w15:paraId="0F685B42" w15:done="1"/>
  <w15:commentEx w15:paraId="1D68B99A" w15:done="1"/>
  <w15:commentEx w15:paraId="149615F6" w15:done="1"/>
  <w15:commentEx w15:paraId="759A3904" w15:done="0"/>
  <w15:commentEx w15:paraId="2DD1743A" w15:done="1"/>
  <w15:commentEx w15:paraId="007420B9" w15:done="1"/>
  <w15:commentEx w15:paraId="1CB465E0" w15:done="0"/>
  <w15:commentEx w15:paraId="7AABDE39" w15:done="0"/>
  <w15:commentEx w15:paraId="5DC62138" w15:done="0"/>
  <w15:commentEx w15:paraId="6DE90DD4" w15:done="1"/>
  <w15:commentEx w15:paraId="20C4717B" w15:paraIdParent="6DE90DD4" w15:done="1"/>
  <w15:commentEx w15:paraId="2B425214" w15:paraIdParent="6DE90DD4" w15:done="1"/>
  <w15:commentEx w15:paraId="6161AB0F" w15:done="0"/>
  <w15:commentEx w15:paraId="157C680E" w15:done="0"/>
  <w15:commentEx w15:paraId="29EAF7DA" w15:done="0"/>
  <w15:commentEx w15:paraId="7A4E35BD" w15:done="0"/>
  <w15:commentEx w15:paraId="36251C60" w15:done="0"/>
  <w15:commentEx w15:paraId="204C1910" w15:done="0"/>
  <w15:commentEx w15:paraId="26A82BDF" w15:done="0"/>
  <w15:commentEx w15:paraId="54E1E8F6" w15:done="0"/>
  <w15:commentEx w15:paraId="4CA64CF9" w15:done="0"/>
  <w15:commentEx w15:paraId="56292EF4" w15:done="0"/>
  <w15:commentEx w15:paraId="209FB5FF" w15:done="1"/>
  <w15:commentEx w15:paraId="5ED07177" w15:done="0"/>
  <w15:commentEx w15:paraId="7A02626F" w15:done="1"/>
  <w15:commentEx w15:paraId="3AC38348" w15:done="0"/>
  <w15:commentEx w15:paraId="155EE3C8" w15:paraIdParent="3AC38348" w15:done="0"/>
  <w15:commentEx w15:paraId="0F83BFA5" w15:paraIdParent="3AC38348" w15:done="0"/>
  <w15:commentEx w15:paraId="57B34C33" w15:done="0"/>
  <w15:commentEx w15:paraId="6B92A56D" w15:done="1"/>
  <w15:commentEx w15:paraId="54F950D2" w15:done="1"/>
  <w15:commentEx w15:paraId="59002937" w15:done="1"/>
  <w15:commentEx w15:paraId="6847BAAC" w15:done="0"/>
  <w15:commentEx w15:paraId="1B8136AA" w15:paraIdParent="6847BAAC" w15:done="0"/>
  <w15:commentEx w15:paraId="53E3B00A" w15:paraIdParent="6847BAAC" w15:done="0"/>
  <w15:commentEx w15:paraId="77011AFE" w15:paraIdParent="6847BAAC" w15:done="0"/>
  <w15:commentEx w15:paraId="7160CCC0" w15:done="1"/>
  <w15:commentEx w15:paraId="5CD7053A" w15:paraIdParent="7160CCC0" w15:done="1"/>
  <w15:commentEx w15:paraId="7744A80B" w15:done="1"/>
  <w15:commentEx w15:paraId="2E726B49" w15:done="0"/>
  <w15:commentEx w15:paraId="25EF88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20D59" w16cex:dateUtc="2022-08-25T22:01:00Z"/>
  <w16cex:commentExtensible w16cex:durableId="26B1F90A" w16cex:dateUtc="2022-08-25T20:35:00Z"/>
  <w16cex:commentExtensible w16cex:durableId="26B20031" w16cex:dateUtc="2022-08-25T21:05:00Z"/>
  <w16cex:commentExtensible w16cex:durableId="26B20C76" w16cex:dateUtc="2022-08-25T21:57:00Z"/>
  <w16cex:commentExtensible w16cex:durableId="26B20721" w16cex:dateUtc="2022-08-25T21:35:00Z"/>
  <w16cex:commentExtensible w16cex:durableId="26B33564" w16cex:dateUtc="2022-08-26T19:04:00Z"/>
  <w16cex:commentExtensible w16cex:durableId="26B3359C" w16cex:dateUtc="2022-08-26T19:05:00Z"/>
  <w16cex:commentExtensible w16cex:durableId="26B35450" w16cex:dateUtc="2022-08-26T21:16:00Z"/>
  <w16cex:commentExtensible w16cex:durableId="26B3366C" w16cex:dateUtc="2022-08-26T19:09:00Z"/>
  <w16cex:commentExtensible w16cex:durableId="26B20EA7" w16cex:dateUtc="2022-08-25T22:07:00Z"/>
  <w16cex:commentExtensible w16cex:durableId="26B2109F" w16cex:dateUtc="2022-08-25T22:15:00Z"/>
  <w16cex:commentExtensible w16cex:durableId="26B20FC3" w16cex:dateUtc="2022-08-25T22:12:00Z"/>
  <w16cex:commentExtensible w16cex:durableId="26B3FD1F" w16cex:dateUtc="2022-08-27T00:17:00Z"/>
  <w16cex:commentExtensible w16cex:durableId="26B21275" w16cex:dateUtc="2022-08-25T22:23:00Z"/>
  <w16cex:commentExtensible w16cex:durableId="26B211EA" w16cex:dateUtc="2022-08-25T22:21:00Z"/>
  <w16cex:commentExtensible w16cex:durableId="26B3560D" w16cex:dateUtc="2022-08-26T21:24:00Z"/>
  <w16cex:commentExtensible w16cex:durableId="26B3556A" w16cex:dateUtc="2022-08-26T21:21:00Z"/>
  <w16cex:commentExtensible w16cex:durableId="26B3FDF6" w16cex:dateUtc="2022-08-27T00:20:00Z"/>
  <w16cex:commentExtensible w16cex:durableId="26B37BEF" w16cex:dateUtc="2022-08-25T22:26:00Z"/>
  <w16cex:commentExtensible w16cex:durableId="26B37BEE" w16cex:dateUtc="2022-08-26T05:17:00Z"/>
  <w16cex:commentExtensible w16cex:durableId="26B37BED" w16cex:dateUtc="2022-08-26T05:18:00Z"/>
  <w16cex:commentExtensible w16cex:durableId="26B35A2C" w16cex:dateUtc="2022-08-26T21:41:00Z"/>
  <w16cex:commentExtensible w16cex:durableId="26B35B79" w16cex:dateUtc="2022-08-26T21:47:00Z"/>
  <w16cex:commentExtensible w16cex:durableId="26B339CC" w16cex:dateUtc="2022-08-26T19:23:00Z"/>
  <w16cex:commentExtensible w16cex:durableId="26B337F3" w16cex:dateUtc="2022-08-26T19:15:00Z"/>
  <w16cex:commentExtensible w16cex:durableId="26B3381C" w16cex:dateUtc="2022-08-26T19:16:00Z"/>
  <w16cex:commentExtensible w16cex:durableId="26B33855" w16cex:dateUtc="2022-08-26T19:17:00Z"/>
  <w16cex:commentExtensible w16cex:durableId="26B3386A" w16cex:dateUtc="2022-08-26T19:17:00Z"/>
  <w16cex:commentExtensible w16cex:durableId="26B33A24" w16cex:dateUtc="2022-08-26T19:25:00Z"/>
  <w16cex:commentExtensible w16cex:durableId="26B33A92" w16cex:dateUtc="2022-08-26T19:26:00Z"/>
  <w16cex:commentExtensible w16cex:durableId="26B33AE2" w16cex:dateUtc="2022-08-26T19:28:00Z"/>
  <w16cex:commentExtensible w16cex:durableId="26B2BACF" w16cex:dateUtc="2022-08-26T01:21:00Z"/>
  <w16cex:commentExtensible w16cex:durableId="26B33B92" w16cex:dateUtc="2022-08-26T19:31:00Z"/>
  <w16cex:commentExtensible w16cex:durableId="26B2BC1D" w16cex:dateUtc="2022-08-26T01:27:00Z"/>
  <w16cex:commentExtensible w16cex:durableId="26B2BC6D" w16cex:dateUtc="2022-08-26T01:28:00Z"/>
  <w16cex:commentExtensible w16cex:durableId="26B39B4A" w16cex:dateUtc="2022-08-26T17:19:00Z"/>
  <w16cex:commentExtensible w16cex:durableId="26B33CEF" w16cex:dateUtc="2022-08-26T19:37:00Z"/>
  <w16cex:commentExtensible w16cex:durableId="26B33D95" w16cex:dateUtc="2022-08-26T19:39:00Z"/>
  <w16cex:commentExtensible w16cex:durableId="26B2BF0E" w16cex:dateUtc="2022-08-26T01:39:00Z"/>
  <w16cex:commentExtensible w16cex:durableId="26B2BE2F" w16cex:dateUtc="2022-08-26T01:36:00Z"/>
  <w16cex:commentExtensible w16cex:durableId="26B2BE52" w16cex:dateUtc="2022-08-26T01:36:00Z"/>
  <w16cex:commentExtensible w16cex:durableId="26B2BE75" w16cex:dateUtc="2022-08-26T01:37:00Z"/>
  <w16cex:commentExtensible w16cex:durableId="26B2F05B" w16cex:dateUtc="2022-08-26T05:10:00Z"/>
  <w16cex:commentExtensible w16cex:durableId="26B2F070" w16cex:dateUtc="2022-08-26T05:10:00Z"/>
  <w16cex:commentExtensible w16cex:durableId="26B33E48" w16cex:dateUtc="2022-08-26T19:42:00Z"/>
  <w16cex:commentExtensible w16cex:durableId="26B2BF85" w16cex:dateUtc="2022-08-26T01:41:00Z"/>
  <w16cex:commentExtensible w16cex:durableId="26B2F0B4" w16cex:dateUtc="2022-08-26T05:11:00Z"/>
  <w16cex:commentExtensible w16cex:durableId="26B2C10A" w16cex:dateUtc="2022-08-26T01:48:00Z"/>
  <w16cex:commentExtensible w16cex:durableId="26B3408D" w16cex:dateUtc="2022-08-26T19:52:00Z"/>
  <w16cex:commentExtensible w16cex:durableId="26B3443D" w16cex:dateUtc="2022-08-26T2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8308B5" w16cid:durableId="26B20D59"/>
  <w16cid:commentId w16cid:paraId="3CA5CA10" w16cid:durableId="26B1F90A"/>
  <w16cid:commentId w16cid:paraId="231CB6A0" w16cid:durableId="26B20031"/>
  <w16cid:commentId w16cid:paraId="1A7B74F8" w16cid:durableId="26B20C76"/>
  <w16cid:commentId w16cid:paraId="5967B7A0" w16cid:durableId="26B20721"/>
  <w16cid:commentId w16cid:paraId="4087BDC4" w16cid:durableId="26B33564"/>
  <w16cid:commentId w16cid:paraId="37916ABA" w16cid:durableId="26B3359C"/>
  <w16cid:commentId w16cid:paraId="3F683F39" w16cid:durableId="26B35450"/>
  <w16cid:commentId w16cid:paraId="328ECCFD" w16cid:durableId="26B3366C"/>
  <w16cid:commentId w16cid:paraId="0F685B42" w16cid:durableId="26B20EA7"/>
  <w16cid:commentId w16cid:paraId="1D68B99A" w16cid:durableId="26B2109F"/>
  <w16cid:commentId w16cid:paraId="149615F6" w16cid:durableId="26B20FC3"/>
  <w16cid:commentId w16cid:paraId="759A3904" w16cid:durableId="26B3FD1F"/>
  <w16cid:commentId w16cid:paraId="2DD1743A" w16cid:durableId="26B21275"/>
  <w16cid:commentId w16cid:paraId="007420B9" w16cid:durableId="26B211EA"/>
  <w16cid:commentId w16cid:paraId="1CB465E0" w16cid:durableId="26B3560D"/>
  <w16cid:commentId w16cid:paraId="7AABDE39" w16cid:durableId="26B3556A"/>
  <w16cid:commentId w16cid:paraId="5DC62138" w16cid:durableId="26B3FDF6"/>
  <w16cid:commentId w16cid:paraId="6DE90DD4" w16cid:durableId="26B37BEF"/>
  <w16cid:commentId w16cid:paraId="20C4717B" w16cid:durableId="26B37BEE"/>
  <w16cid:commentId w16cid:paraId="2B425214" w16cid:durableId="26B37BED"/>
  <w16cid:commentId w16cid:paraId="6161AB0F" w16cid:durableId="26B35A2C"/>
  <w16cid:commentId w16cid:paraId="157C680E" w16cid:durableId="26B35B79"/>
  <w16cid:commentId w16cid:paraId="29EAF7DA" w16cid:durableId="26B339CC"/>
  <w16cid:commentId w16cid:paraId="7A4E35BD" w16cid:durableId="26B337F3"/>
  <w16cid:commentId w16cid:paraId="36251C60" w16cid:durableId="26B3381C"/>
  <w16cid:commentId w16cid:paraId="204C1910" w16cid:durableId="26B33855"/>
  <w16cid:commentId w16cid:paraId="26A82BDF" w16cid:durableId="26B3386A"/>
  <w16cid:commentId w16cid:paraId="54E1E8F6" w16cid:durableId="26B33A24"/>
  <w16cid:commentId w16cid:paraId="4CA64CF9" w16cid:durableId="26B33A92"/>
  <w16cid:commentId w16cid:paraId="56292EF4" w16cid:durableId="26B33AE2"/>
  <w16cid:commentId w16cid:paraId="209FB5FF" w16cid:durableId="26B2BACF"/>
  <w16cid:commentId w16cid:paraId="5ED07177" w16cid:durableId="26B33B92"/>
  <w16cid:commentId w16cid:paraId="7A02626F" w16cid:durableId="26B2BC1D"/>
  <w16cid:commentId w16cid:paraId="3AC38348" w16cid:durableId="26B2BC6D"/>
  <w16cid:commentId w16cid:paraId="155EE3C8" w16cid:durableId="26B39B4A"/>
  <w16cid:commentId w16cid:paraId="0F83BFA5" w16cid:durableId="26B33CEF"/>
  <w16cid:commentId w16cid:paraId="57B34C33" w16cid:durableId="26B33D95"/>
  <w16cid:commentId w16cid:paraId="6B92A56D" w16cid:durableId="26B2BF0E"/>
  <w16cid:commentId w16cid:paraId="54F950D2" w16cid:durableId="26B2BE2F"/>
  <w16cid:commentId w16cid:paraId="59002937" w16cid:durableId="26B2BE52"/>
  <w16cid:commentId w16cid:paraId="6847BAAC" w16cid:durableId="26B2BE75"/>
  <w16cid:commentId w16cid:paraId="1B8136AA" w16cid:durableId="26B2F05B"/>
  <w16cid:commentId w16cid:paraId="53E3B00A" w16cid:durableId="26B2F070"/>
  <w16cid:commentId w16cid:paraId="77011AFE" w16cid:durableId="26B33E48"/>
  <w16cid:commentId w16cid:paraId="7160CCC0" w16cid:durableId="26B2BF85"/>
  <w16cid:commentId w16cid:paraId="5CD7053A" w16cid:durableId="26B2F0B4"/>
  <w16cid:commentId w16cid:paraId="7744A80B" w16cid:durableId="26B2C10A"/>
  <w16cid:commentId w16cid:paraId="2E726B49" w16cid:durableId="26B3408D"/>
  <w16cid:commentId w16cid:paraId="25EF889B" w16cid:durableId="26B344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AB783" w14:textId="77777777" w:rsidR="001626EE" w:rsidRDefault="001626EE" w:rsidP="004A10BE">
      <w:r>
        <w:separator/>
      </w:r>
    </w:p>
  </w:endnote>
  <w:endnote w:type="continuationSeparator" w:id="0">
    <w:p w14:paraId="1B248A6A" w14:textId="77777777" w:rsidR="001626EE" w:rsidRDefault="001626EE" w:rsidP="004A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panose1 w:val="020B0604020202020204"/>
    <w:charset w:val="00"/>
    <w:family w:val="roman"/>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PT Serif">
    <w:panose1 w:val="020A0603040505020204"/>
    <w:charset w:val="4D"/>
    <w:family w:val="roman"/>
    <w:pitch w:val="variable"/>
    <w:sig w:usb0="A00002EF" w:usb1="5000204B" w:usb2="0000000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085BB" w14:textId="77777777" w:rsidR="00B547A9" w:rsidRPr="004021D9" w:rsidRDefault="00B547A9" w:rsidP="00B547A9">
    <w:pPr>
      <w:pStyle w:val="Footer"/>
      <w:pBdr>
        <w:top w:val="single" w:sz="4" w:space="1" w:color="auto"/>
      </w:pBdr>
      <w:rPr>
        <w:sz w:val="18"/>
        <w:szCs w:val="18"/>
      </w:rPr>
    </w:pPr>
    <w:r w:rsidRPr="004021D9">
      <w:rPr>
        <w:i/>
        <w:sz w:val="18"/>
        <w:szCs w:val="18"/>
      </w:rPr>
      <w:t>S</w:t>
    </w:r>
    <w:r>
      <w:rPr>
        <w:i/>
        <w:sz w:val="18"/>
        <w:szCs w:val="18"/>
      </w:rPr>
      <w:t xml:space="preserve">cience </w:t>
    </w:r>
    <w:r w:rsidRPr="004021D9">
      <w:rPr>
        <w:i/>
        <w:sz w:val="18"/>
        <w:szCs w:val="18"/>
      </w:rPr>
      <w:t>Advances</w:t>
    </w:r>
    <w:r>
      <w:rPr>
        <w:sz w:val="18"/>
        <w:szCs w:val="18"/>
      </w:rPr>
      <w:t xml:space="preserve">                                               Manuscript Template   </w:t>
    </w:r>
    <w:r w:rsidR="00AB5717">
      <w:rPr>
        <w:sz w:val="18"/>
        <w:szCs w:val="18"/>
      </w:rPr>
      <w:t xml:space="preserve">                </w:t>
    </w:r>
    <w:r>
      <w:rPr>
        <w:sz w:val="18"/>
        <w:szCs w:val="18"/>
      </w:rPr>
      <w:t xml:space="preserv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AC2069">
      <w:rPr>
        <w:b/>
        <w:bCs/>
        <w:noProof/>
        <w:sz w:val="18"/>
        <w:szCs w:val="18"/>
      </w:rPr>
      <w:t>2</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AC2069">
      <w:rPr>
        <w:b/>
        <w:bCs/>
        <w:noProof/>
        <w:sz w:val="18"/>
        <w:szCs w:val="18"/>
      </w:rPr>
      <w:t>6</w:t>
    </w:r>
    <w:r w:rsidRPr="004021D9">
      <w:rPr>
        <w:b/>
        <w:bCs/>
        <w:sz w:val="18"/>
        <w:szCs w:val="18"/>
      </w:rPr>
      <w:fldChar w:fldCharType="end"/>
    </w:r>
  </w:p>
  <w:p w14:paraId="43E75FAE" w14:textId="77777777" w:rsidR="00B547A9" w:rsidRPr="00B547A9" w:rsidRDefault="00B547A9" w:rsidP="00B547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F9CC3" w14:textId="77777777" w:rsidR="00A4424B" w:rsidRPr="004021D9" w:rsidRDefault="00A4424B" w:rsidP="004021D9">
    <w:pPr>
      <w:pStyle w:val="Footer"/>
      <w:pBdr>
        <w:top w:val="single" w:sz="4" w:space="1" w:color="auto"/>
      </w:pBdr>
      <w:rPr>
        <w:sz w:val="18"/>
        <w:szCs w:val="18"/>
      </w:rPr>
    </w:pPr>
    <w:r w:rsidRPr="004021D9">
      <w:rPr>
        <w:i/>
        <w:sz w:val="18"/>
        <w:szCs w:val="18"/>
      </w:rPr>
      <w:t>S</w:t>
    </w:r>
    <w:r w:rsidR="00EC6675">
      <w:rPr>
        <w:i/>
        <w:sz w:val="18"/>
        <w:szCs w:val="18"/>
      </w:rPr>
      <w:t xml:space="preserve">cience </w:t>
    </w:r>
    <w:r w:rsidRPr="004021D9">
      <w:rPr>
        <w:i/>
        <w:sz w:val="18"/>
        <w:szCs w:val="18"/>
      </w:rPr>
      <w:t>Advances</w:t>
    </w:r>
    <w:r w:rsidR="005B36C0">
      <w:rPr>
        <w:sz w:val="18"/>
        <w:szCs w:val="18"/>
      </w:rPr>
      <w:t xml:space="preserve"> </w:t>
    </w:r>
    <w:r w:rsidR="00244F9B">
      <w:rPr>
        <w:sz w:val="18"/>
        <w:szCs w:val="18"/>
      </w:rPr>
      <w:t xml:space="preserve"> </w:t>
    </w:r>
    <w:r w:rsidR="00EC6675">
      <w:rPr>
        <w:sz w:val="18"/>
        <w:szCs w:val="18"/>
      </w:rPr>
      <w:t xml:space="preserve">                                             </w:t>
    </w:r>
    <w:r w:rsidR="00244F9B">
      <w:rPr>
        <w:sz w:val="18"/>
        <w:szCs w:val="18"/>
      </w:rPr>
      <w:t xml:space="preserve">Manuscript Template                                                                                          </w:t>
    </w:r>
    <w:r w:rsidR="00EC6675">
      <w:rPr>
        <w:sz w:val="18"/>
        <w:szCs w:val="18"/>
      </w:rPr>
      <w:t xml:space="preserv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AC2069">
      <w:rPr>
        <w:b/>
        <w:bCs/>
        <w:noProof/>
        <w:sz w:val="18"/>
        <w:szCs w:val="18"/>
      </w:rPr>
      <w:t>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AC2069">
      <w:rPr>
        <w:b/>
        <w:bCs/>
        <w:noProof/>
        <w:sz w:val="18"/>
        <w:szCs w:val="18"/>
      </w:rPr>
      <w:t>6</w:t>
    </w:r>
    <w:r w:rsidRPr="004021D9">
      <w:rPr>
        <w:b/>
        <w:bCs/>
        <w:sz w:val="18"/>
        <w:szCs w:val="18"/>
      </w:rPr>
      <w:fldChar w:fldCharType="end"/>
    </w:r>
  </w:p>
  <w:p w14:paraId="28BDB05F" w14:textId="77777777" w:rsidR="00A4424B" w:rsidRDefault="00A442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907E8" w14:textId="77777777" w:rsidR="001626EE" w:rsidRDefault="001626EE" w:rsidP="004A10BE">
      <w:r>
        <w:separator/>
      </w:r>
    </w:p>
  </w:footnote>
  <w:footnote w:type="continuationSeparator" w:id="0">
    <w:p w14:paraId="154F8DB6" w14:textId="77777777" w:rsidR="001626EE" w:rsidRDefault="001626EE" w:rsidP="004A1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D5C3" w14:textId="77777777" w:rsidR="00A4424B" w:rsidRDefault="00A4424B" w:rsidP="004A10BE">
    <w:pPr>
      <w:pStyle w:val="Header"/>
    </w:pPr>
    <w:r>
      <w:tab/>
    </w:r>
  </w:p>
  <w:tbl>
    <w:tblPr>
      <w:tblW w:w="13110" w:type="dxa"/>
      <w:tblInd w:w="738" w:type="dxa"/>
      <w:tblLook w:val="04A0" w:firstRow="1" w:lastRow="0" w:firstColumn="1" w:lastColumn="0" w:noHBand="0" w:noVBand="1"/>
    </w:tblPr>
    <w:tblGrid>
      <w:gridCol w:w="6840"/>
      <w:gridCol w:w="6270"/>
    </w:tblGrid>
    <w:tr w:rsidR="00B547A9" w:rsidRPr="00A96E1E" w14:paraId="0509CF2F" w14:textId="77777777" w:rsidTr="48B42113">
      <w:trPr>
        <w:trHeight w:val="900"/>
      </w:trPr>
      <w:tc>
        <w:tcPr>
          <w:tcW w:w="6840" w:type="dxa"/>
          <w:shd w:val="clear" w:color="auto" w:fill="auto"/>
        </w:tcPr>
        <w:p w14:paraId="41E0684A" w14:textId="77777777" w:rsidR="00B547A9" w:rsidRPr="00A96E1E" w:rsidRDefault="48B42113" w:rsidP="00A96E1E">
          <w:pPr>
            <w:ind w:right="-86"/>
            <w:rPr>
              <w:rFonts w:ascii="Times" w:hAnsi="Times"/>
              <w:noProof/>
            </w:rPr>
          </w:pPr>
          <w:r>
            <w:rPr>
              <w:noProof/>
            </w:rPr>
            <w:drawing>
              <wp:inline distT="0" distB="0" distL="0" distR="0" wp14:anchorId="598C8C7C" wp14:editId="1AC6CE5B">
                <wp:extent cx="3657600" cy="762000"/>
                <wp:effectExtent l="0" t="0" r="0" b="0"/>
                <wp:docPr id="1" name="Picture 1" descr="SCAdvances-AAAS-logo-color-AAAS-st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3657600" cy="762000"/>
                        </a:xfrm>
                        <a:prstGeom prst="rect">
                          <a:avLst/>
                        </a:prstGeom>
                      </pic:spPr>
                    </pic:pic>
                  </a:graphicData>
                </a:graphic>
              </wp:inline>
            </w:drawing>
          </w:r>
        </w:p>
      </w:tc>
      <w:tc>
        <w:tcPr>
          <w:tcW w:w="6270" w:type="dxa"/>
          <w:shd w:val="clear" w:color="auto" w:fill="auto"/>
          <w:vAlign w:val="center"/>
        </w:tcPr>
        <w:p w14:paraId="590DBF8A" w14:textId="77777777" w:rsidR="00516D77" w:rsidRDefault="00B547A9" w:rsidP="00A96E1E">
          <w:pPr>
            <w:ind w:right="1008"/>
            <w:rPr>
              <w:b/>
              <w:sz w:val="48"/>
              <w:szCs w:val="22"/>
            </w:rPr>
          </w:pPr>
          <w:r w:rsidRPr="00A96E1E">
            <w:rPr>
              <w:b/>
              <w:sz w:val="48"/>
              <w:szCs w:val="22"/>
            </w:rPr>
            <w:t xml:space="preserve">Manuscript </w:t>
          </w:r>
        </w:p>
        <w:p w14:paraId="7F79F71B" w14:textId="77777777" w:rsidR="00B547A9" w:rsidRPr="00A96E1E" w:rsidRDefault="00B547A9" w:rsidP="00A96E1E">
          <w:pPr>
            <w:ind w:right="1008"/>
            <w:rPr>
              <w:b/>
              <w:sz w:val="36"/>
              <w:szCs w:val="22"/>
            </w:rPr>
          </w:pPr>
          <w:r w:rsidRPr="00A96E1E">
            <w:rPr>
              <w:b/>
              <w:sz w:val="48"/>
              <w:szCs w:val="22"/>
            </w:rPr>
            <w:t>Template</w:t>
          </w:r>
        </w:p>
      </w:tc>
    </w:tr>
  </w:tbl>
  <w:p w14:paraId="645DE1AA" w14:textId="77777777" w:rsidR="00A4424B" w:rsidRDefault="00A4424B" w:rsidP="004A1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BA8898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hybridMultilevel"/>
    <w:tmpl w:val="C8306B60"/>
    <w:lvl w:ilvl="0" w:tplc="7304FF5E">
      <w:start w:val="1"/>
      <w:numFmt w:val="decimal"/>
      <w:lvlText w:val="%1."/>
      <w:lvlJc w:val="left"/>
      <w:pPr>
        <w:tabs>
          <w:tab w:val="num" w:pos="1800"/>
        </w:tabs>
        <w:ind w:left="1800" w:hanging="360"/>
      </w:pPr>
    </w:lvl>
    <w:lvl w:ilvl="1" w:tplc="6436CA44">
      <w:numFmt w:val="decimal"/>
      <w:lvlText w:val=""/>
      <w:lvlJc w:val="left"/>
    </w:lvl>
    <w:lvl w:ilvl="2" w:tplc="11B6FA4E">
      <w:numFmt w:val="decimal"/>
      <w:lvlText w:val=""/>
      <w:lvlJc w:val="left"/>
    </w:lvl>
    <w:lvl w:ilvl="3" w:tplc="25CA29AA">
      <w:numFmt w:val="decimal"/>
      <w:lvlText w:val=""/>
      <w:lvlJc w:val="left"/>
    </w:lvl>
    <w:lvl w:ilvl="4" w:tplc="D674BF2E">
      <w:numFmt w:val="decimal"/>
      <w:lvlText w:val=""/>
      <w:lvlJc w:val="left"/>
    </w:lvl>
    <w:lvl w:ilvl="5" w:tplc="C46C1C2E">
      <w:numFmt w:val="decimal"/>
      <w:lvlText w:val=""/>
      <w:lvlJc w:val="left"/>
    </w:lvl>
    <w:lvl w:ilvl="6" w:tplc="89D680B8">
      <w:numFmt w:val="decimal"/>
      <w:lvlText w:val=""/>
      <w:lvlJc w:val="left"/>
    </w:lvl>
    <w:lvl w:ilvl="7" w:tplc="A46AE3A8">
      <w:numFmt w:val="decimal"/>
      <w:lvlText w:val=""/>
      <w:lvlJc w:val="left"/>
    </w:lvl>
    <w:lvl w:ilvl="8" w:tplc="5A58773E">
      <w:numFmt w:val="decimal"/>
      <w:lvlText w:val=""/>
      <w:lvlJc w:val="left"/>
    </w:lvl>
  </w:abstractNum>
  <w:abstractNum w:abstractNumId="2"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11622C7"/>
    <w:multiLevelType w:val="hybridMultilevel"/>
    <w:tmpl w:val="ADEC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478067D"/>
    <w:multiLevelType w:val="hybridMultilevel"/>
    <w:tmpl w:val="9FB6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50796"/>
    <w:multiLevelType w:val="hybridMultilevel"/>
    <w:tmpl w:val="76BC72BA"/>
    <w:lvl w:ilvl="0" w:tplc="EE5287B4">
      <w:start w:val="1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A577F10"/>
    <w:multiLevelType w:val="hybridMultilevel"/>
    <w:tmpl w:val="DC14A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FB29D4"/>
    <w:multiLevelType w:val="hybridMultilevel"/>
    <w:tmpl w:val="AFE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08136">
    <w:abstractNumId w:val="12"/>
  </w:num>
  <w:num w:numId="2" w16cid:durableId="1781337880">
    <w:abstractNumId w:val="10"/>
  </w:num>
  <w:num w:numId="3" w16cid:durableId="1882471264">
    <w:abstractNumId w:val="8"/>
  </w:num>
  <w:num w:numId="4" w16cid:durableId="1829664484">
    <w:abstractNumId w:val="7"/>
  </w:num>
  <w:num w:numId="5" w16cid:durableId="1132556153">
    <w:abstractNumId w:val="6"/>
  </w:num>
  <w:num w:numId="6" w16cid:durableId="1824463279">
    <w:abstractNumId w:val="5"/>
  </w:num>
  <w:num w:numId="7" w16cid:durableId="182982808">
    <w:abstractNumId w:val="9"/>
  </w:num>
  <w:num w:numId="8" w16cid:durableId="1822425563">
    <w:abstractNumId w:val="4"/>
  </w:num>
  <w:num w:numId="9" w16cid:durableId="633870236">
    <w:abstractNumId w:val="3"/>
  </w:num>
  <w:num w:numId="10" w16cid:durableId="962537803">
    <w:abstractNumId w:val="2"/>
  </w:num>
  <w:num w:numId="11" w16cid:durableId="953904427">
    <w:abstractNumId w:val="1"/>
  </w:num>
  <w:num w:numId="12" w16cid:durableId="854920252">
    <w:abstractNumId w:val="16"/>
  </w:num>
  <w:num w:numId="13" w16cid:durableId="1205290128">
    <w:abstractNumId w:val="14"/>
  </w:num>
  <w:num w:numId="14" w16cid:durableId="1370884156">
    <w:abstractNumId w:val="11"/>
  </w:num>
  <w:num w:numId="15" w16cid:durableId="2043892913">
    <w:abstractNumId w:val="15"/>
  </w:num>
  <w:num w:numId="16" w16cid:durableId="1345476290">
    <w:abstractNumId w:val="0"/>
  </w:num>
  <w:num w:numId="17" w16cid:durableId="17846774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noonan">
    <w15:presenceInfo w15:providerId="None" w15:userId="mnoonan"/>
  </w15:person>
  <w15:person w15:author="Ferraz, Marcia">
    <w15:presenceInfo w15:providerId="AD" w15:userId="S::ferrazm@si.edu::1fdb3f1d-3e40-4006-af38-89bad3dcb251"/>
  </w15:person>
  <w15:person w15:author="ra98gom">
    <w15:presenceInfo w15:providerId="AD" w15:userId="S::ra98gom@unimuenchen.onmicrosoft.com::6bd85416-6bac-4ce0-ab71-b1401218b4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61D"/>
    <w:rsid w:val="00014D96"/>
    <w:rsid w:val="000210CF"/>
    <w:rsid w:val="000355EA"/>
    <w:rsid w:val="0003674A"/>
    <w:rsid w:val="00037583"/>
    <w:rsid w:val="000377D0"/>
    <w:rsid w:val="0004134A"/>
    <w:rsid w:val="00042923"/>
    <w:rsid w:val="00042B94"/>
    <w:rsid w:val="000444DD"/>
    <w:rsid w:val="00046AA1"/>
    <w:rsid w:val="00050A43"/>
    <w:rsid w:val="00056FCB"/>
    <w:rsid w:val="00066D70"/>
    <w:rsid w:val="00072112"/>
    <w:rsid w:val="0007519D"/>
    <w:rsid w:val="000770A7"/>
    <w:rsid w:val="000A0C1B"/>
    <w:rsid w:val="000A535C"/>
    <w:rsid w:val="000A6285"/>
    <w:rsid w:val="000B0A18"/>
    <w:rsid w:val="000B2C20"/>
    <w:rsid w:val="000B7F0C"/>
    <w:rsid w:val="000C5FB5"/>
    <w:rsid w:val="000E2060"/>
    <w:rsid w:val="000E6306"/>
    <w:rsid w:val="000F123E"/>
    <w:rsid w:val="0010470F"/>
    <w:rsid w:val="001118B8"/>
    <w:rsid w:val="00121D69"/>
    <w:rsid w:val="001229FB"/>
    <w:rsid w:val="00125A6E"/>
    <w:rsid w:val="00136A02"/>
    <w:rsid w:val="001422F4"/>
    <w:rsid w:val="00142C55"/>
    <w:rsid w:val="00143D0F"/>
    <w:rsid w:val="0014638D"/>
    <w:rsid w:val="00154CEC"/>
    <w:rsid w:val="001551B3"/>
    <w:rsid w:val="0015638C"/>
    <w:rsid w:val="00157597"/>
    <w:rsid w:val="0015770B"/>
    <w:rsid w:val="00161946"/>
    <w:rsid w:val="00161C59"/>
    <w:rsid w:val="001626EE"/>
    <w:rsid w:val="001649DA"/>
    <w:rsid w:val="00165297"/>
    <w:rsid w:val="001662E0"/>
    <w:rsid w:val="001732CA"/>
    <w:rsid w:val="00180203"/>
    <w:rsid w:val="0018028B"/>
    <w:rsid w:val="0018376B"/>
    <w:rsid w:val="0019673C"/>
    <w:rsid w:val="0019783F"/>
    <w:rsid w:val="001A0AEE"/>
    <w:rsid w:val="001A5BBD"/>
    <w:rsid w:val="001A6372"/>
    <w:rsid w:val="001B3B1A"/>
    <w:rsid w:val="001B5133"/>
    <w:rsid w:val="001B658A"/>
    <w:rsid w:val="001B760C"/>
    <w:rsid w:val="001E0CAD"/>
    <w:rsid w:val="001E37BC"/>
    <w:rsid w:val="001E7E8B"/>
    <w:rsid w:val="002027EB"/>
    <w:rsid w:val="00202BD8"/>
    <w:rsid w:val="0020562D"/>
    <w:rsid w:val="002056A7"/>
    <w:rsid w:val="00222BCB"/>
    <w:rsid w:val="00223F87"/>
    <w:rsid w:val="0022573C"/>
    <w:rsid w:val="0023106F"/>
    <w:rsid w:val="002311B1"/>
    <w:rsid w:val="00236251"/>
    <w:rsid w:val="00237B12"/>
    <w:rsid w:val="00244F9B"/>
    <w:rsid w:val="0025361E"/>
    <w:rsid w:val="002542CA"/>
    <w:rsid w:val="002545A6"/>
    <w:rsid w:val="002622C2"/>
    <w:rsid w:val="00266FB0"/>
    <w:rsid w:val="002709C2"/>
    <w:rsid w:val="002762CB"/>
    <w:rsid w:val="00282E2A"/>
    <w:rsid w:val="00284AA0"/>
    <w:rsid w:val="002A001D"/>
    <w:rsid w:val="002A4543"/>
    <w:rsid w:val="002C3D1D"/>
    <w:rsid w:val="002E733A"/>
    <w:rsid w:val="002F3AA3"/>
    <w:rsid w:val="002F4616"/>
    <w:rsid w:val="002F4B96"/>
    <w:rsid w:val="00307125"/>
    <w:rsid w:val="00307525"/>
    <w:rsid w:val="003100AC"/>
    <w:rsid w:val="0033267F"/>
    <w:rsid w:val="00337367"/>
    <w:rsid w:val="003379D6"/>
    <w:rsid w:val="00346E86"/>
    <w:rsid w:val="00352C52"/>
    <w:rsid w:val="00362FB1"/>
    <w:rsid w:val="00377D52"/>
    <w:rsid w:val="00383B21"/>
    <w:rsid w:val="00384F62"/>
    <w:rsid w:val="00385A1C"/>
    <w:rsid w:val="003A51C2"/>
    <w:rsid w:val="003A5BD1"/>
    <w:rsid w:val="003B5306"/>
    <w:rsid w:val="003B6753"/>
    <w:rsid w:val="003B6B53"/>
    <w:rsid w:val="003B7AE9"/>
    <w:rsid w:val="003C63AD"/>
    <w:rsid w:val="003E2FF5"/>
    <w:rsid w:val="003E5A9F"/>
    <w:rsid w:val="003F0B91"/>
    <w:rsid w:val="00401160"/>
    <w:rsid w:val="004021D9"/>
    <w:rsid w:val="00402374"/>
    <w:rsid w:val="00411069"/>
    <w:rsid w:val="0041521B"/>
    <w:rsid w:val="00423C6C"/>
    <w:rsid w:val="004314E0"/>
    <w:rsid w:val="00434224"/>
    <w:rsid w:val="004429B9"/>
    <w:rsid w:val="00452709"/>
    <w:rsid w:val="00454396"/>
    <w:rsid w:val="00456B3B"/>
    <w:rsid w:val="004602D0"/>
    <w:rsid w:val="00466B74"/>
    <w:rsid w:val="00467929"/>
    <w:rsid w:val="004869B2"/>
    <w:rsid w:val="00490034"/>
    <w:rsid w:val="00491A0D"/>
    <w:rsid w:val="004927CF"/>
    <w:rsid w:val="004A10BE"/>
    <w:rsid w:val="004A4A54"/>
    <w:rsid w:val="004C6454"/>
    <w:rsid w:val="004F57B5"/>
    <w:rsid w:val="004F63A7"/>
    <w:rsid w:val="00516D77"/>
    <w:rsid w:val="00530500"/>
    <w:rsid w:val="005341F3"/>
    <w:rsid w:val="00534DAE"/>
    <w:rsid w:val="00534E77"/>
    <w:rsid w:val="00535A83"/>
    <w:rsid w:val="00536343"/>
    <w:rsid w:val="00536AB1"/>
    <w:rsid w:val="005373ED"/>
    <w:rsid w:val="00545754"/>
    <w:rsid w:val="0054660F"/>
    <w:rsid w:val="0055277A"/>
    <w:rsid w:val="00556452"/>
    <w:rsid w:val="005645CB"/>
    <w:rsid w:val="005677D3"/>
    <w:rsid w:val="005779FF"/>
    <w:rsid w:val="00585E49"/>
    <w:rsid w:val="00590A7D"/>
    <w:rsid w:val="005A217D"/>
    <w:rsid w:val="005A46F1"/>
    <w:rsid w:val="005B36C0"/>
    <w:rsid w:val="005D1073"/>
    <w:rsid w:val="005D3F25"/>
    <w:rsid w:val="005D52A3"/>
    <w:rsid w:val="005E27AF"/>
    <w:rsid w:val="005F52D0"/>
    <w:rsid w:val="005F5FD2"/>
    <w:rsid w:val="00605309"/>
    <w:rsid w:val="00612E0D"/>
    <w:rsid w:val="00630E77"/>
    <w:rsid w:val="00633534"/>
    <w:rsid w:val="00634933"/>
    <w:rsid w:val="0064261D"/>
    <w:rsid w:val="006448F8"/>
    <w:rsid w:val="00651915"/>
    <w:rsid w:val="006567C4"/>
    <w:rsid w:val="00661316"/>
    <w:rsid w:val="00661697"/>
    <w:rsid w:val="00667C68"/>
    <w:rsid w:val="00672B5D"/>
    <w:rsid w:val="00672FB2"/>
    <w:rsid w:val="006772C0"/>
    <w:rsid w:val="00677536"/>
    <w:rsid w:val="00686766"/>
    <w:rsid w:val="0069612A"/>
    <w:rsid w:val="006965B6"/>
    <w:rsid w:val="006A01E0"/>
    <w:rsid w:val="006B67F2"/>
    <w:rsid w:val="006E5BFA"/>
    <w:rsid w:val="006F0785"/>
    <w:rsid w:val="006F3A39"/>
    <w:rsid w:val="006F445B"/>
    <w:rsid w:val="00701825"/>
    <w:rsid w:val="00702179"/>
    <w:rsid w:val="00711AE7"/>
    <w:rsid w:val="007261A5"/>
    <w:rsid w:val="0072653A"/>
    <w:rsid w:val="00726EB3"/>
    <w:rsid w:val="00750D5D"/>
    <w:rsid w:val="0075480B"/>
    <w:rsid w:val="00755DB0"/>
    <w:rsid w:val="00763EA3"/>
    <w:rsid w:val="007871B0"/>
    <w:rsid w:val="00790685"/>
    <w:rsid w:val="00792D8D"/>
    <w:rsid w:val="00795C85"/>
    <w:rsid w:val="007B400C"/>
    <w:rsid w:val="007B5E14"/>
    <w:rsid w:val="007C461D"/>
    <w:rsid w:val="007C5738"/>
    <w:rsid w:val="007D0BB2"/>
    <w:rsid w:val="007D578B"/>
    <w:rsid w:val="007E1FBC"/>
    <w:rsid w:val="007E2590"/>
    <w:rsid w:val="007E2A5F"/>
    <w:rsid w:val="007E3E39"/>
    <w:rsid w:val="007E6AF6"/>
    <w:rsid w:val="007F2B0F"/>
    <w:rsid w:val="007F6903"/>
    <w:rsid w:val="00800B9E"/>
    <w:rsid w:val="00801631"/>
    <w:rsid w:val="00811C5F"/>
    <w:rsid w:val="008176E0"/>
    <w:rsid w:val="00832E9F"/>
    <w:rsid w:val="00845597"/>
    <w:rsid w:val="00847D5A"/>
    <w:rsid w:val="008573F1"/>
    <w:rsid w:val="00863890"/>
    <w:rsid w:val="008645E8"/>
    <w:rsid w:val="00865346"/>
    <w:rsid w:val="008707B4"/>
    <w:rsid w:val="008751B3"/>
    <w:rsid w:val="00876DA6"/>
    <w:rsid w:val="008A0DFF"/>
    <w:rsid w:val="008A2BA0"/>
    <w:rsid w:val="008A6137"/>
    <w:rsid w:val="008A625B"/>
    <w:rsid w:val="008A74A4"/>
    <w:rsid w:val="008B1BBB"/>
    <w:rsid w:val="008B3B38"/>
    <w:rsid w:val="008B3C35"/>
    <w:rsid w:val="008B601B"/>
    <w:rsid w:val="008D7751"/>
    <w:rsid w:val="0090405E"/>
    <w:rsid w:val="009062D9"/>
    <w:rsid w:val="00907A87"/>
    <w:rsid w:val="00912AF5"/>
    <w:rsid w:val="0093125D"/>
    <w:rsid w:val="00932614"/>
    <w:rsid w:val="0093615D"/>
    <w:rsid w:val="00940CB9"/>
    <w:rsid w:val="00943D39"/>
    <w:rsid w:val="00945816"/>
    <w:rsid w:val="00950DEC"/>
    <w:rsid w:val="00960B39"/>
    <w:rsid w:val="009621D0"/>
    <w:rsid w:val="009649F7"/>
    <w:rsid w:val="00971CFF"/>
    <w:rsid w:val="009748D2"/>
    <w:rsid w:val="00975163"/>
    <w:rsid w:val="00977C50"/>
    <w:rsid w:val="00981749"/>
    <w:rsid w:val="0098249C"/>
    <w:rsid w:val="009824A9"/>
    <w:rsid w:val="009841BA"/>
    <w:rsid w:val="00984308"/>
    <w:rsid w:val="00986C84"/>
    <w:rsid w:val="009A6229"/>
    <w:rsid w:val="009D10A3"/>
    <w:rsid w:val="009E2D54"/>
    <w:rsid w:val="009E7C06"/>
    <w:rsid w:val="009F0B8D"/>
    <w:rsid w:val="009F4AD3"/>
    <w:rsid w:val="009F7CC1"/>
    <w:rsid w:val="00A02230"/>
    <w:rsid w:val="00A043A9"/>
    <w:rsid w:val="00A04CD2"/>
    <w:rsid w:val="00A058A2"/>
    <w:rsid w:val="00A06077"/>
    <w:rsid w:val="00A16C38"/>
    <w:rsid w:val="00A240FE"/>
    <w:rsid w:val="00A31496"/>
    <w:rsid w:val="00A320EB"/>
    <w:rsid w:val="00A32DC1"/>
    <w:rsid w:val="00A402C7"/>
    <w:rsid w:val="00A43742"/>
    <w:rsid w:val="00A4424B"/>
    <w:rsid w:val="00A47C65"/>
    <w:rsid w:val="00A53440"/>
    <w:rsid w:val="00A53B39"/>
    <w:rsid w:val="00A56C4B"/>
    <w:rsid w:val="00A6100E"/>
    <w:rsid w:val="00A634F4"/>
    <w:rsid w:val="00A71F2B"/>
    <w:rsid w:val="00A73C40"/>
    <w:rsid w:val="00A747CB"/>
    <w:rsid w:val="00A9311D"/>
    <w:rsid w:val="00A95582"/>
    <w:rsid w:val="00A96E1E"/>
    <w:rsid w:val="00AA0B30"/>
    <w:rsid w:val="00AA412F"/>
    <w:rsid w:val="00AA58F5"/>
    <w:rsid w:val="00AB2540"/>
    <w:rsid w:val="00AB5717"/>
    <w:rsid w:val="00AC1076"/>
    <w:rsid w:val="00AC2069"/>
    <w:rsid w:val="00AC2887"/>
    <w:rsid w:val="00AC364C"/>
    <w:rsid w:val="00AE514C"/>
    <w:rsid w:val="00AE6A3B"/>
    <w:rsid w:val="00AE6F15"/>
    <w:rsid w:val="00AF0CA3"/>
    <w:rsid w:val="00AF1B54"/>
    <w:rsid w:val="00AF6017"/>
    <w:rsid w:val="00AF7229"/>
    <w:rsid w:val="00B137A1"/>
    <w:rsid w:val="00B151F8"/>
    <w:rsid w:val="00B27FDF"/>
    <w:rsid w:val="00B33AC6"/>
    <w:rsid w:val="00B33C12"/>
    <w:rsid w:val="00B3405F"/>
    <w:rsid w:val="00B36EBC"/>
    <w:rsid w:val="00B40742"/>
    <w:rsid w:val="00B43C16"/>
    <w:rsid w:val="00B547A9"/>
    <w:rsid w:val="00B80428"/>
    <w:rsid w:val="00B80D44"/>
    <w:rsid w:val="00B85852"/>
    <w:rsid w:val="00B9057C"/>
    <w:rsid w:val="00B941ED"/>
    <w:rsid w:val="00B949F9"/>
    <w:rsid w:val="00BA203B"/>
    <w:rsid w:val="00BA2065"/>
    <w:rsid w:val="00BB0B78"/>
    <w:rsid w:val="00BB4044"/>
    <w:rsid w:val="00BB7BFC"/>
    <w:rsid w:val="00BC3E70"/>
    <w:rsid w:val="00BC44A1"/>
    <w:rsid w:val="00BD4C20"/>
    <w:rsid w:val="00BE1F20"/>
    <w:rsid w:val="00BF179F"/>
    <w:rsid w:val="00BF24EC"/>
    <w:rsid w:val="00BF49BB"/>
    <w:rsid w:val="00C00F10"/>
    <w:rsid w:val="00C022BD"/>
    <w:rsid w:val="00C1168A"/>
    <w:rsid w:val="00C23119"/>
    <w:rsid w:val="00C24E70"/>
    <w:rsid w:val="00C32BAB"/>
    <w:rsid w:val="00C33A70"/>
    <w:rsid w:val="00C403EC"/>
    <w:rsid w:val="00C57B56"/>
    <w:rsid w:val="00C63AB6"/>
    <w:rsid w:val="00C7168E"/>
    <w:rsid w:val="00C833DA"/>
    <w:rsid w:val="00C85127"/>
    <w:rsid w:val="00C87457"/>
    <w:rsid w:val="00C917E9"/>
    <w:rsid w:val="00CA79B0"/>
    <w:rsid w:val="00CB31D5"/>
    <w:rsid w:val="00CB6904"/>
    <w:rsid w:val="00CC059C"/>
    <w:rsid w:val="00CC12FC"/>
    <w:rsid w:val="00CC4248"/>
    <w:rsid w:val="00CD0C26"/>
    <w:rsid w:val="00CE3B9E"/>
    <w:rsid w:val="00CE5A08"/>
    <w:rsid w:val="00CE6AA7"/>
    <w:rsid w:val="00CF3D3B"/>
    <w:rsid w:val="00D10B6C"/>
    <w:rsid w:val="00D261B9"/>
    <w:rsid w:val="00D33949"/>
    <w:rsid w:val="00D402D2"/>
    <w:rsid w:val="00D41B42"/>
    <w:rsid w:val="00D443D2"/>
    <w:rsid w:val="00D45CDD"/>
    <w:rsid w:val="00D52009"/>
    <w:rsid w:val="00D57045"/>
    <w:rsid w:val="00D57355"/>
    <w:rsid w:val="00D574C0"/>
    <w:rsid w:val="00D57978"/>
    <w:rsid w:val="00D7274F"/>
    <w:rsid w:val="00D72C37"/>
    <w:rsid w:val="00D81594"/>
    <w:rsid w:val="00D913D9"/>
    <w:rsid w:val="00D92A65"/>
    <w:rsid w:val="00DA6106"/>
    <w:rsid w:val="00DC4ED5"/>
    <w:rsid w:val="00DD6F03"/>
    <w:rsid w:val="00DE1D5C"/>
    <w:rsid w:val="00DE77F7"/>
    <w:rsid w:val="00DF2EEA"/>
    <w:rsid w:val="00DF3774"/>
    <w:rsid w:val="00DF767A"/>
    <w:rsid w:val="00E00C8C"/>
    <w:rsid w:val="00E03C99"/>
    <w:rsid w:val="00E046B8"/>
    <w:rsid w:val="00E050F4"/>
    <w:rsid w:val="00E10005"/>
    <w:rsid w:val="00E158CC"/>
    <w:rsid w:val="00E167CD"/>
    <w:rsid w:val="00E17AD8"/>
    <w:rsid w:val="00E17CC8"/>
    <w:rsid w:val="00E17FA9"/>
    <w:rsid w:val="00E24D10"/>
    <w:rsid w:val="00E31B73"/>
    <w:rsid w:val="00E348E5"/>
    <w:rsid w:val="00E4249F"/>
    <w:rsid w:val="00E5306B"/>
    <w:rsid w:val="00E54DDF"/>
    <w:rsid w:val="00E55001"/>
    <w:rsid w:val="00E61DE0"/>
    <w:rsid w:val="00E76322"/>
    <w:rsid w:val="00E81909"/>
    <w:rsid w:val="00E81A31"/>
    <w:rsid w:val="00E900D8"/>
    <w:rsid w:val="00E95328"/>
    <w:rsid w:val="00E95E6E"/>
    <w:rsid w:val="00EA1248"/>
    <w:rsid w:val="00EA4CBB"/>
    <w:rsid w:val="00EA75EC"/>
    <w:rsid w:val="00EB3AC7"/>
    <w:rsid w:val="00EB4240"/>
    <w:rsid w:val="00EB5A9E"/>
    <w:rsid w:val="00EB6D47"/>
    <w:rsid w:val="00EC3451"/>
    <w:rsid w:val="00EC5A6C"/>
    <w:rsid w:val="00EC6675"/>
    <w:rsid w:val="00ED3846"/>
    <w:rsid w:val="00ED3CC6"/>
    <w:rsid w:val="00EE3ACF"/>
    <w:rsid w:val="00EE529F"/>
    <w:rsid w:val="00EE6549"/>
    <w:rsid w:val="00EF196E"/>
    <w:rsid w:val="00F01E4D"/>
    <w:rsid w:val="00F02265"/>
    <w:rsid w:val="00F04C7D"/>
    <w:rsid w:val="00F07817"/>
    <w:rsid w:val="00F11A85"/>
    <w:rsid w:val="00F2589B"/>
    <w:rsid w:val="00F2607C"/>
    <w:rsid w:val="00F33A8E"/>
    <w:rsid w:val="00F40AF5"/>
    <w:rsid w:val="00F62276"/>
    <w:rsid w:val="00F62B91"/>
    <w:rsid w:val="00F63402"/>
    <w:rsid w:val="00FA2648"/>
    <w:rsid w:val="00FA6774"/>
    <w:rsid w:val="00FB460E"/>
    <w:rsid w:val="00FC2185"/>
    <w:rsid w:val="00FD003F"/>
    <w:rsid w:val="00FD2DE3"/>
    <w:rsid w:val="00FD7B6C"/>
    <w:rsid w:val="00FE6A83"/>
    <w:rsid w:val="00FF5437"/>
    <w:rsid w:val="00FF6106"/>
    <w:rsid w:val="00FF7ACC"/>
    <w:rsid w:val="115E8A38"/>
    <w:rsid w:val="1AE4AC1F"/>
    <w:rsid w:val="248B06E3"/>
    <w:rsid w:val="48B42113"/>
    <w:rsid w:val="65300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A6FCE5"/>
  <w15:chartTrackingRefBased/>
  <w15:docId w15:val="{994DB281-2227-4199-92BB-D47222637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285"/>
    <w:rPr>
      <w:rFonts w:eastAsia="Times New Roman"/>
      <w:sz w:val="24"/>
      <w:szCs w:val="24"/>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lang w:val="en-US"/>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sz w:val="20"/>
      <w:szCs w:val="20"/>
      <w:lang w:val="en-US"/>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sz w:val="20"/>
      <w:szCs w:val="20"/>
      <w:lang w:val="en-US"/>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rPr>
      <w:sz w:val="20"/>
      <w:szCs w:val="20"/>
      <w:lang w:val="en-US"/>
    </w:r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sz w:val="20"/>
      <w:szCs w:val="20"/>
      <w:lang w:val="en-US"/>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sz w:val="20"/>
      <w:szCs w:val="20"/>
      <w:lang w:val="en-U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sz w:val="20"/>
      <w:szCs w:val="20"/>
      <w:lang w:val="en-US"/>
    </w:rPr>
  </w:style>
  <w:style w:type="paragraph" w:customStyle="1" w:styleId="SX-Affiliation">
    <w:name w:val="SX-Affiliation"/>
    <w:basedOn w:val="Normal"/>
    <w:next w:val="Normal"/>
    <w:qFormat/>
    <w:rsid w:val="009A3899"/>
    <w:pPr>
      <w:spacing w:after="160" w:line="190" w:lineRule="exact"/>
    </w:pPr>
    <w:rPr>
      <w:rFonts w:ascii="BlissRegular" w:hAnsi="BlissRegular"/>
      <w:sz w:val="16"/>
      <w:szCs w:val="20"/>
      <w:lang w:val="en-US"/>
    </w:rPr>
  </w:style>
  <w:style w:type="paragraph" w:customStyle="1" w:styleId="SX-Articlehead">
    <w:name w:val="SX-Article head"/>
    <w:basedOn w:val="Normal"/>
    <w:qFormat/>
    <w:rsid w:val="009A3899"/>
    <w:pPr>
      <w:spacing w:before="210" w:line="210" w:lineRule="exact"/>
      <w:ind w:firstLine="288"/>
      <w:jc w:val="both"/>
    </w:pPr>
    <w:rPr>
      <w:b/>
      <w:sz w:val="18"/>
      <w:szCs w:val="20"/>
      <w:lang w:val="en-US"/>
    </w:rPr>
  </w:style>
  <w:style w:type="paragraph" w:customStyle="1" w:styleId="SX-Authornames">
    <w:name w:val="SX-Author names"/>
    <w:basedOn w:val="Normal"/>
    <w:rsid w:val="009A3899"/>
    <w:pPr>
      <w:spacing w:after="120" w:line="210" w:lineRule="exact"/>
    </w:pPr>
    <w:rPr>
      <w:rFonts w:ascii="BlissMedium" w:hAnsi="BlissMedium"/>
      <w:sz w:val="20"/>
      <w:szCs w:val="20"/>
      <w:lang w:val="en-US"/>
    </w:rPr>
  </w:style>
  <w:style w:type="paragraph" w:customStyle="1" w:styleId="SX-Bodytext">
    <w:name w:val="SX-Body text"/>
    <w:basedOn w:val="Normal"/>
    <w:next w:val="Normal"/>
    <w:rsid w:val="009A3899"/>
    <w:pPr>
      <w:spacing w:line="210" w:lineRule="exact"/>
      <w:ind w:firstLine="288"/>
      <w:jc w:val="both"/>
    </w:pPr>
    <w:rPr>
      <w:sz w:val="18"/>
      <w:szCs w:val="20"/>
      <w:lang w:val="en-US"/>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szCs w:val="20"/>
      <w:lang w:val="en-US"/>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szCs w:val="20"/>
      <w:lang w:val="en-US"/>
    </w:rPr>
  </w:style>
  <w:style w:type="paragraph" w:customStyle="1" w:styleId="SX-RefHead">
    <w:name w:val="SX-RefHead"/>
    <w:basedOn w:val="Normal"/>
    <w:rsid w:val="009A3899"/>
    <w:pPr>
      <w:spacing w:before="200" w:line="190" w:lineRule="exact"/>
    </w:pPr>
    <w:rPr>
      <w:b/>
      <w:sz w:val="16"/>
      <w:szCs w:val="20"/>
      <w:lang w:val="en-US"/>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 w:val="20"/>
      <w:lang w:val="en-US"/>
    </w:rPr>
  </w:style>
  <w:style w:type="paragraph" w:customStyle="1" w:styleId="SX-Tablelegend">
    <w:name w:val="SX-Tablelegend"/>
    <w:basedOn w:val="Normal"/>
    <w:qFormat/>
    <w:rsid w:val="009A3899"/>
    <w:pPr>
      <w:spacing w:line="190" w:lineRule="exact"/>
      <w:ind w:left="245" w:hanging="245"/>
      <w:jc w:val="both"/>
    </w:pPr>
    <w:rPr>
      <w:sz w:val="16"/>
      <w:szCs w:val="20"/>
      <w:lang w:val="en-US"/>
    </w:rPr>
  </w:style>
  <w:style w:type="paragraph" w:customStyle="1" w:styleId="SX-Tabletext">
    <w:name w:val="SX-Tabletext"/>
    <w:basedOn w:val="Normal"/>
    <w:qFormat/>
    <w:rsid w:val="009A3899"/>
    <w:pPr>
      <w:spacing w:line="210" w:lineRule="exact"/>
      <w:jc w:val="center"/>
    </w:pPr>
    <w:rPr>
      <w:sz w:val="18"/>
      <w:szCs w:val="20"/>
      <w:lang w:val="en-US"/>
    </w:rPr>
  </w:style>
  <w:style w:type="paragraph" w:customStyle="1" w:styleId="SX-Tabletitle">
    <w:name w:val="SX-Tabletitle"/>
    <w:basedOn w:val="Normal"/>
    <w:qFormat/>
    <w:rsid w:val="009A3899"/>
    <w:pPr>
      <w:spacing w:after="120" w:line="210" w:lineRule="exact"/>
      <w:jc w:val="both"/>
    </w:pPr>
    <w:rPr>
      <w:rFonts w:ascii="BlissMedium" w:hAnsi="BlissMedium"/>
      <w:sz w:val="18"/>
      <w:szCs w:val="20"/>
      <w:lang w:val="en-US"/>
    </w:rPr>
  </w:style>
  <w:style w:type="paragraph" w:customStyle="1" w:styleId="SX-Title">
    <w:name w:val="SX-Title"/>
    <w:basedOn w:val="Normal"/>
    <w:rsid w:val="009A3899"/>
    <w:pPr>
      <w:spacing w:after="240" w:line="500" w:lineRule="exact"/>
    </w:pPr>
    <w:rPr>
      <w:rFonts w:ascii="BlissBold" w:hAnsi="BlissBold"/>
      <w:b/>
      <w:sz w:val="44"/>
      <w:szCs w:val="20"/>
      <w:lang w:val="en-US"/>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szCs w:val="20"/>
      <w:lang w:val="en-US"/>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custom-cit-author">
    <w:name w:val="custom-cit-author"/>
    <w:basedOn w:val="DefaultParagraphFont"/>
    <w:rsid w:val="00943D39"/>
  </w:style>
  <w:style w:type="character" w:customStyle="1" w:styleId="custom-cit-title">
    <w:name w:val="custom-cit-title"/>
    <w:basedOn w:val="DefaultParagraphFont"/>
    <w:rsid w:val="00943D39"/>
  </w:style>
  <w:style w:type="character" w:customStyle="1" w:styleId="custom-cit-jour-title">
    <w:name w:val="custom-cit-jour-title"/>
    <w:basedOn w:val="DefaultParagraphFont"/>
    <w:rsid w:val="00943D39"/>
  </w:style>
  <w:style w:type="character" w:customStyle="1" w:styleId="custom-cit-volume">
    <w:name w:val="custom-cit-volume"/>
    <w:basedOn w:val="DefaultParagraphFont"/>
    <w:rsid w:val="00943D39"/>
  </w:style>
  <w:style w:type="character" w:customStyle="1" w:styleId="custom-cit-volume-sep">
    <w:name w:val="custom-cit-volume-sep"/>
    <w:basedOn w:val="DefaultParagraphFont"/>
    <w:rsid w:val="00943D39"/>
  </w:style>
  <w:style w:type="character" w:customStyle="1" w:styleId="custom-cit-fpage">
    <w:name w:val="custom-cit-fpage"/>
    <w:basedOn w:val="DefaultParagraphFont"/>
    <w:rsid w:val="00943D39"/>
  </w:style>
  <w:style w:type="character" w:customStyle="1" w:styleId="custom-cit-date">
    <w:name w:val="custom-cit-date"/>
    <w:basedOn w:val="DefaultParagraphFont"/>
    <w:rsid w:val="00943D39"/>
  </w:style>
  <w:style w:type="paragraph" w:customStyle="1" w:styleId="MediumList2-Accent21">
    <w:name w:val="Medium List 2 - Accent 21"/>
    <w:hidden/>
    <w:uiPriority w:val="99"/>
    <w:semiHidden/>
    <w:rsid w:val="001B3B1A"/>
  </w:style>
  <w:style w:type="table" w:styleId="TableGrid">
    <w:name w:val="Table Grid"/>
    <w:basedOn w:val="TableNormal"/>
    <w:rsid w:val="00B547A9"/>
    <w:rPr>
      <w:rFonts w:ascii="Times" w:eastAsia="Times New Roman"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5309"/>
    <w:rPr>
      <w:color w:val="605E5C"/>
      <w:shd w:val="clear" w:color="auto" w:fill="E1DFDD"/>
    </w:rPr>
  </w:style>
  <w:style w:type="paragraph" w:styleId="NormalWeb">
    <w:name w:val="Normal (Web)"/>
    <w:basedOn w:val="Normal"/>
    <w:uiPriority w:val="99"/>
    <w:semiHidden/>
    <w:unhideWhenUsed/>
    <w:rsid w:val="0055277A"/>
    <w:rPr>
      <w:rFonts w:eastAsia="Calibri"/>
      <w:lang w:val="en-US"/>
    </w:rPr>
  </w:style>
  <w:style w:type="character" w:styleId="PlaceholderText">
    <w:name w:val="Placeholder Text"/>
    <w:basedOn w:val="DefaultParagraphFont"/>
    <w:uiPriority w:val="99"/>
    <w:semiHidden/>
    <w:rsid w:val="00D261B9"/>
    <w:rPr>
      <w:color w:val="808080"/>
    </w:rPr>
  </w:style>
  <w:style w:type="paragraph" w:styleId="Revision">
    <w:name w:val="Revision"/>
    <w:hidden/>
    <w:uiPriority w:val="99"/>
    <w:semiHidden/>
    <w:rsid w:val="000E6306"/>
    <w:rPr>
      <w:rFonts w:eastAsia="Times New Roman"/>
      <w:sz w:val="24"/>
      <w:szCs w:val="24"/>
      <w:lang w:eastAsia="en-GB"/>
    </w:rPr>
  </w:style>
  <w:style w:type="character" w:customStyle="1" w:styleId="apple-converted-space">
    <w:name w:val="apple-converted-space"/>
    <w:basedOn w:val="DefaultParagraphFont"/>
    <w:rsid w:val="004314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31423">
      <w:bodyDiv w:val="1"/>
      <w:marLeft w:val="0"/>
      <w:marRight w:val="0"/>
      <w:marTop w:val="0"/>
      <w:marBottom w:val="0"/>
      <w:divBdr>
        <w:top w:val="none" w:sz="0" w:space="0" w:color="auto"/>
        <w:left w:val="none" w:sz="0" w:space="0" w:color="auto"/>
        <w:bottom w:val="none" w:sz="0" w:space="0" w:color="auto"/>
        <w:right w:val="none" w:sz="0" w:space="0" w:color="auto"/>
      </w:divBdr>
    </w:div>
    <w:div w:id="362361787">
      <w:bodyDiv w:val="1"/>
      <w:marLeft w:val="0"/>
      <w:marRight w:val="0"/>
      <w:marTop w:val="0"/>
      <w:marBottom w:val="0"/>
      <w:divBdr>
        <w:top w:val="none" w:sz="0" w:space="0" w:color="auto"/>
        <w:left w:val="none" w:sz="0" w:space="0" w:color="auto"/>
        <w:bottom w:val="none" w:sz="0" w:space="0" w:color="auto"/>
        <w:right w:val="none" w:sz="0" w:space="0" w:color="auto"/>
      </w:divBdr>
    </w:div>
    <w:div w:id="418062234">
      <w:bodyDiv w:val="1"/>
      <w:marLeft w:val="0"/>
      <w:marRight w:val="0"/>
      <w:marTop w:val="0"/>
      <w:marBottom w:val="0"/>
      <w:divBdr>
        <w:top w:val="none" w:sz="0" w:space="0" w:color="auto"/>
        <w:left w:val="none" w:sz="0" w:space="0" w:color="auto"/>
        <w:bottom w:val="none" w:sz="0" w:space="0" w:color="auto"/>
        <w:right w:val="none" w:sz="0" w:space="0" w:color="auto"/>
      </w:divBdr>
    </w:div>
    <w:div w:id="517037199">
      <w:bodyDiv w:val="1"/>
      <w:marLeft w:val="0"/>
      <w:marRight w:val="0"/>
      <w:marTop w:val="0"/>
      <w:marBottom w:val="0"/>
      <w:divBdr>
        <w:top w:val="none" w:sz="0" w:space="0" w:color="auto"/>
        <w:left w:val="none" w:sz="0" w:space="0" w:color="auto"/>
        <w:bottom w:val="none" w:sz="0" w:space="0" w:color="auto"/>
        <w:right w:val="none" w:sz="0" w:space="0" w:color="auto"/>
      </w:divBdr>
    </w:div>
    <w:div w:id="642004446">
      <w:bodyDiv w:val="1"/>
      <w:marLeft w:val="0"/>
      <w:marRight w:val="0"/>
      <w:marTop w:val="0"/>
      <w:marBottom w:val="0"/>
      <w:divBdr>
        <w:top w:val="none" w:sz="0" w:space="0" w:color="auto"/>
        <w:left w:val="none" w:sz="0" w:space="0" w:color="auto"/>
        <w:bottom w:val="none" w:sz="0" w:space="0" w:color="auto"/>
        <w:right w:val="none" w:sz="0" w:space="0" w:color="auto"/>
      </w:divBdr>
    </w:div>
    <w:div w:id="913783753">
      <w:bodyDiv w:val="1"/>
      <w:marLeft w:val="0"/>
      <w:marRight w:val="0"/>
      <w:marTop w:val="0"/>
      <w:marBottom w:val="0"/>
      <w:divBdr>
        <w:top w:val="none" w:sz="0" w:space="0" w:color="auto"/>
        <w:left w:val="none" w:sz="0" w:space="0" w:color="auto"/>
        <w:bottom w:val="none" w:sz="0" w:space="0" w:color="auto"/>
        <w:right w:val="none" w:sz="0" w:space="0" w:color="auto"/>
      </w:divBdr>
    </w:div>
    <w:div w:id="1360426315">
      <w:bodyDiv w:val="1"/>
      <w:marLeft w:val="0"/>
      <w:marRight w:val="0"/>
      <w:marTop w:val="0"/>
      <w:marBottom w:val="0"/>
      <w:divBdr>
        <w:top w:val="none" w:sz="0" w:space="0" w:color="auto"/>
        <w:left w:val="none" w:sz="0" w:space="0" w:color="auto"/>
        <w:bottom w:val="none" w:sz="0" w:space="0" w:color="auto"/>
        <w:right w:val="none" w:sz="0" w:space="0" w:color="auto"/>
      </w:divBdr>
    </w:div>
    <w:div w:id="1451977899">
      <w:bodyDiv w:val="1"/>
      <w:marLeft w:val="0"/>
      <w:marRight w:val="0"/>
      <w:marTop w:val="0"/>
      <w:marBottom w:val="0"/>
      <w:divBdr>
        <w:top w:val="none" w:sz="0" w:space="0" w:color="auto"/>
        <w:left w:val="none" w:sz="0" w:space="0" w:color="auto"/>
        <w:bottom w:val="none" w:sz="0" w:space="0" w:color="auto"/>
        <w:right w:val="none" w:sz="0" w:space="0" w:color="auto"/>
      </w:divBdr>
    </w:div>
    <w:div w:id="1543250622">
      <w:bodyDiv w:val="1"/>
      <w:marLeft w:val="0"/>
      <w:marRight w:val="0"/>
      <w:marTop w:val="0"/>
      <w:marBottom w:val="0"/>
      <w:divBdr>
        <w:top w:val="none" w:sz="0" w:space="0" w:color="auto"/>
        <w:left w:val="none" w:sz="0" w:space="0" w:color="auto"/>
        <w:bottom w:val="none" w:sz="0" w:space="0" w:color="auto"/>
        <w:right w:val="none" w:sz="0" w:space="0" w:color="auto"/>
      </w:divBdr>
    </w:div>
    <w:div w:id="1657100830">
      <w:bodyDiv w:val="1"/>
      <w:marLeft w:val="0"/>
      <w:marRight w:val="0"/>
      <w:marTop w:val="0"/>
      <w:marBottom w:val="0"/>
      <w:divBdr>
        <w:top w:val="none" w:sz="0" w:space="0" w:color="auto"/>
        <w:left w:val="none" w:sz="0" w:space="0" w:color="auto"/>
        <w:bottom w:val="none" w:sz="0" w:space="0" w:color="auto"/>
        <w:right w:val="none" w:sz="0" w:space="0" w:color="auto"/>
      </w:divBdr>
    </w:div>
    <w:div w:id="1661351729">
      <w:bodyDiv w:val="1"/>
      <w:marLeft w:val="0"/>
      <w:marRight w:val="0"/>
      <w:marTop w:val="0"/>
      <w:marBottom w:val="0"/>
      <w:divBdr>
        <w:top w:val="none" w:sz="0" w:space="0" w:color="auto"/>
        <w:left w:val="none" w:sz="0" w:space="0" w:color="auto"/>
        <w:bottom w:val="none" w:sz="0" w:space="0" w:color="auto"/>
        <w:right w:val="none" w:sz="0" w:space="0" w:color="auto"/>
      </w:divBdr>
      <w:divsChild>
        <w:div w:id="2023623066">
          <w:marLeft w:val="0"/>
          <w:marRight w:val="0"/>
          <w:marTop w:val="0"/>
          <w:marBottom w:val="0"/>
          <w:divBdr>
            <w:top w:val="none" w:sz="0" w:space="0" w:color="auto"/>
            <w:left w:val="none" w:sz="0" w:space="0" w:color="auto"/>
            <w:bottom w:val="none" w:sz="0" w:space="0" w:color="auto"/>
            <w:right w:val="none" w:sz="0" w:space="0" w:color="auto"/>
          </w:divBdr>
          <w:divsChild>
            <w:div w:id="1401751676">
              <w:marLeft w:val="0"/>
              <w:marRight w:val="0"/>
              <w:marTop w:val="0"/>
              <w:marBottom w:val="0"/>
              <w:divBdr>
                <w:top w:val="none" w:sz="0" w:space="0" w:color="auto"/>
                <w:left w:val="none" w:sz="0" w:space="0" w:color="auto"/>
                <w:bottom w:val="none" w:sz="0" w:space="0" w:color="auto"/>
                <w:right w:val="none" w:sz="0" w:space="0" w:color="auto"/>
              </w:divBdr>
              <w:divsChild>
                <w:div w:id="120752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575374">
      <w:bodyDiv w:val="1"/>
      <w:marLeft w:val="0"/>
      <w:marRight w:val="0"/>
      <w:marTop w:val="0"/>
      <w:marBottom w:val="0"/>
      <w:divBdr>
        <w:top w:val="none" w:sz="0" w:space="0" w:color="auto"/>
        <w:left w:val="none" w:sz="0" w:space="0" w:color="auto"/>
        <w:bottom w:val="none" w:sz="0" w:space="0" w:color="auto"/>
        <w:right w:val="none" w:sz="0" w:space="0" w:color="auto"/>
      </w:divBdr>
    </w:div>
    <w:div w:id="1828127780">
      <w:bodyDiv w:val="1"/>
      <w:marLeft w:val="0"/>
      <w:marRight w:val="0"/>
      <w:marTop w:val="0"/>
      <w:marBottom w:val="0"/>
      <w:divBdr>
        <w:top w:val="none" w:sz="0" w:space="0" w:color="auto"/>
        <w:left w:val="none" w:sz="0" w:space="0" w:color="auto"/>
        <w:bottom w:val="none" w:sz="0" w:space="0" w:color="auto"/>
        <w:right w:val="none" w:sz="0" w:space="0" w:color="auto"/>
      </w:divBdr>
    </w:div>
    <w:div w:id="1970549179">
      <w:bodyDiv w:val="1"/>
      <w:marLeft w:val="0"/>
      <w:marRight w:val="0"/>
      <w:marTop w:val="0"/>
      <w:marBottom w:val="0"/>
      <w:divBdr>
        <w:top w:val="none" w:sz="0" w:space="0" w:color="auto"/>
        <w:left w:val="none" w:sz="0" w:space="0" w:color="auto"/>
        <w:bottom w:val="none" w:sz="0" w:space="0" w:color="auto"/>
        <w:right w:val="none" w:sz="0" w:space="0" w:color="auto"/>
      </w:divBdr>
    </w:div>
    <w:div w:id="2015066344">
      <w:bodyDiv w:val="1"/>
      <w:marLeft w:val="0"/>
      <w:marRight w:val="0"/>
      <w:marTop w:val="0"/>
      <w:marBottom w:val="0"/>
      <w:divBdr>
        <w:top w:val="none" w:sz="0" w:space="0" w:color="auto"/>
        <w:left w:val="none" w:sz="0" w:space="0" w:color="auto"/>
        <w:bottom w:val="none" w:sz="0" w:space="0" w:color="auto"/>
        <w:right w:val="none" w:sz="0" w:space="0" w:color="auto"/>
      </w:divBdr>
    </w:div>
    <w:div w:id="21282291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comments.xml.rels><?xml version="1.0" encoding="UTF-8" standalone="yes"?>
<Relationships xmlns="http://schemas.openxmlformats.org/package/2006/relationships"><Relationship Id="rId1" Type="http://schemas.openxmlformats.org/officeDocument/2006/relationships/hyperlink" Target="https://www.science.org/content/page/science-advances-information-authors"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advances.sciencemag.org/content/information-authors" TargetMode="External"/><Relationship Id="rId17" Type="http://schemas.openxmlformats.org/officeDocument/2006/relationships/image" Target="media/image1.png"/><Relationship Id="rId25" Type="http://schemas.microsoft.com/office/2011/relationships/people" Target="peop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ts.sciencemag.org" TargetMode="External"/><Relationship Id="rId24"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8221A7F0343744B07CC2CED3D6F8EE" ma:contentTypeVersion="12" ma:contentTypeDescription="Create a new document." ma:contentTypeScope="" ma:versionID="4ed130d46c3bc80f8d043bccdf574eeb">
  <xsd:schema xmlns:xsd="http://www.w3.org/2001/XMLSchema" xmlns:xs="http://www.w3.org/2001/XMLSchema" xmlns:p="http://schemas.microsoft.com/office/2006/metadata/properties" xmlns:ns3="96858f5b-69cf-4d49-a520-6ae816db1d8d" xmlns:ns4="1867113f-8995-4870-a940-2b72f688d265" targetNamespace="http://schemas.microsoft.com/office/2006/metadata/properties" ma:root="true" ma:fieldsID="194ceea0314d884e28c6faa81920b7ec" ns3:_="" ns4:_="">
    <xsd:import namespace="96858f5b-69cf-4d49-a520-6ae816db1d8d"/>
    <xsd:import namespace="1867113f-8995-4870-a940-2b72f688d2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858f5b-69cf-4d49-a520-6ae816db1d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67113f-8995-4870-a940-2b72f688d2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7EC6F4A-E94B-424A-B59A-A83A08BCADAA}">
  <ds:schemaRefs>
    <ds:schemaRef ds:uri="http://schemas.microsoft.com/sharepoint/v3/contenttype/forms"/>
  </ds:schemaRefs>
</ds:datastoreItem>
</file>

<file path=customXml/itemProps2.xml><?xml version="1.0" encoding="utf-8"?>
<ds:datastoreItem xmlns:ds="http://schemas.openxmlformats.org/officeDocument/2006/customXml" ds:itemID="{56019445-CA74-4879-94B5-1432341CFE8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BD92BC1-E020-4C3D-ADBB-5DF057B785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58f5b-69cf-4d49-a520-6ae816db1d8d"/>
    <ds:schemaRef ds:uri="1867113f-8995-4870-a940-2b72f688d2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245BFD-FF65-4E76-9781-AB5B7A8F2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15</Pages>
  <Words>40718</Words>
  <Characters>232094</Characters>
  <Application>Microsoft Office Word</Application>
  <DocSecurity>0</DocSecurity>
  <Lines>1934</Lines>
  <Paragraphs>544</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272268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cp:keywords/>
  <cp:lastModifiedBy>mnoonan</cp:lastModifiedBy>
  <cp:revision>42</cp:revision>
  <cp:lastPrinted>2014-09-16T13:46:00Z</cp:lastPrinted>
  <dcterms:created xsi:type="dcterms:W3CDTF">2022-08-26T15:10:00Z</dcterms:created>
  <dcterms:modified xsi:type="dcterms:W3CDTF">2022-08-27T00:55:00Z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0x0101000C8221A7F0343744B07CC2CED3D6F8EE</vt:lpwstr>
  </property>
  <property fmtid="{D5CDD505-2E9C-101B-9397-08002B2CF9AE}" pid="3" name="Mendeley Document_1">
    <vt:lpwstr>True</vt:lpwstr>
  </property>
  <property fmtid="{D5CDD505-2E9C-101B-9397-08002B2CF9AE}" pid="4" name="Mendeley Unique User Id_1">
    <vt:lpwstr>c1536fc2-50b8-348c-9b69-4bb55d897c54</vt:lpwstr>
  </property>
  <property fmtid="{D5CDD505-2E9C-101B-9397-08002B2CF9AE}" pid="5" name="Mendeley Citation Style_1">
    <vt:lpwstr>http://www.zotero.org/styles/science-advances</vt:lpwstr>
  </property>
  <property fmtid="{D5CDD505-2E9C-101B-9397-08002B2CF9AE}" pid="6" name="Mendeley Recent Style Id 0_1">
    <vt:lpwstr>http://www.zotero.org/styles/bmc-biology</vt:lpwstr>
  </property>
  <property fmtid="{D5CDD505-2E9C-101B-9397-08002B2CF9AE}" pid="7" name="Mendeley Recent Style Name 0_1">
    <vt:lpwstr>BMC Biology</vt:lpwstr>
  </property>
  <property fmtid="{D5CDD505-2E9C-101B-9397-08002B2CF9AE}" pid="8" name="Mendeley Recent Style Id 1_1">
    <vt:lpwstr>http://www.zotero.org/styles/cell-metabolism</vt:lpwstr>
  </property>
  <property fmtid="{D5CDD505-2E9C-101B-9397-08002B2CF9AE}" pid="9" name="Mendeley Recent Style Name 1_1">
    <vt:lpwstr>Cell Metabolism</vt:lpwstr>
  </property>
  <property fmtid="{D5CDD505-2E9C-101B-9397-08002B2CF9AE}" pid="10" name="Mendeley Recent Style Id 2_1">
    <vt:lpwstr>http://www.zotero.org/styles/ieee</vt:lpwstr>
  </property>
  <property fmtid="{D5CDD505-2E9C-101B-9397-08002B2CF9AE}" pid="11" name="Mendeley Recent Style Name 2_1">
    <vt:lpwstr>IEEE</vt:lpwstr>
  </property>
  <property fmtid="{D5CDD505-2E9C-101B-9397-08002B2CF9AE}" pid="12" name="Mendeley Recent Style Id 3_1">
    <vt:lpwstr>http://www.zotero.org/styles/instituto-brasileiro-de-informacao-em-ciencia-e-tecnologia-abnt</vt:lpwstr>
  </property>
  <property fmtid="{D5CDD505-2E9C-101B-9397-08002B2CF9AE}" pid="13" name="Mendeley Recent Style Name 3_1">
    <vt:lpwstr>Instituto Brasileiro de Informação em Ciência e Tecnologia - ABNT (autoria completa)</vt:lpwstr>
  </property>
  <property fmtid="{D5CDD505-2E9C-101B-9397-08002B2CF9AE}" pid="14" name="Mendeley Recent Style Id 4_1">
    <vt:lpwstr>http://www.zotero.org/styles/international-journal-of-molecular-sciences</vt:lpwstr>
  </property>
  <property fmtid="{D5CDD505-2E9C-101B-9397-08002B2CF9AE}" pid="15" name="Mendeley Recent Style Name 4_1">
    <vt:lpwstr>International Journal of Molecular Sciences</vt:lpwstr>
  </property>
  <property fmtid="{D5CDD505-2E9C-101B-9397-08002B2CF9AE}" pid="16" name="Mendeley Recent Style Id 5_1">
    <vt:lpwstr>http://www.zotero.org/styles/lab-on-a-chip</vt:lpwstr>
  </property>
  <property fmtid="{D5CDD505-2E9C-101B-9397-08002B2CF9AE}" pid="17" name="Mendeley Recent Style Name 5_1">
    <vt:lpwstr>Lab on a Chip</vt:lpwstr>
  </property>
  <property fmtid="{D5CDD505-2E9C-101B-9397-08002B2CF9AE}" pid="18" name="Mendeley Recent Style Id 6_1">
    <vt:lpwstr>http://www.zotero.org/styles/nature-communications</vt:lpwstr>
  </property>
  <property fmtid="{D5CDD505-2E9C-101B-9397-08002B2CF9AE}" pid="19" name="Mendeley Recent Style Name 6_1">
    <vt:lpwstr>Nature Communications</vt:lpwstr>
  </property>
  <property fmtid="{D5CDD505-2E9C-101B-9397-08002B2CF9AE}" pid="20" name="Mendeley Recent Style Id 7_1">
    <vt:lpwstr>http://www.zotero.org/styles/science-advances</vt:lpwstr>
  </property>
  <property fmtid="{D5CDD505-2E9C-101B-9397-08002B2CF9AE}" pid="21" name="Mendeley Recent Style Name 7_1">
    <vt:lpwstr>Science Advances</vt:lpwstr>
  </property>
  <property fmtid="{D5CDD505-2E9C-101B-9397-08002B2CF9AE}" pid="22" name="Mendeley Recent Style Id 8_1">
    <vt:lpwstr>http://www.zotero.org/styles/scientific-reports</vt:lpwstr>
  </property>
  <property fmtid="{D5CDD505-2E9C-101B-9397-08002B2CF9AE}" pid="23" name="Mendeley Recent Style Name 8_1">
    <vt:lpwstr>Scientific Reports</vt:lpwstr>
  </property>
  <property fmtid="{D5CDD505-2E9C-101B-9397-08002B2CF9AE}" pid="24" name="Mendeley Recent Style Id 9_1">
    <vt:lpwstr>http://www.zotero.org/styles/vancouver</vt:lpwstr>
  </property>
  <property fmtid="{D5CDD505-2E9C-101B-9397-08002B2CF9AE}" pid="25" name="Mendeley Recent Style Name 9_1">
    <vt:lpwstr>Vancouver</vt:lpwstr>
  </property>
</Properties>
</file>